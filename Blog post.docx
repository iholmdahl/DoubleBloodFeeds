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tif" ContentType="image/tiff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6783FA" w14:textId="6B7CB558" w:rsidR="00284C39" w:rsidRPr="00727DA0" w:rsidRDefault="00284C39" w:rsidP="00251B35">
      <w:pPr>
        <w:jc w:val="both"/>
        <w:rPr>
          <w:b/>
          <w:bCs/>
        </w:rPr>
      </w:pPr>
      <w:r w:rsidRPr="00727DA0">
        <w:rPr>
          <w:b/>
          <w:bCs/>
        </w:rPr>
        <w:t xml:space="preserve">Multiple blood meals speed up </w:t>
      </w:r>
      <w:r w:rsidR="00A31248" w:rsidRPr="00727DA0">
        <w:rPr>
          <w:b/>
          <w:bCs/>
        </w:rPr>
        <w:t xml:space="preserve">malaria </w:t>
      </w:r>
      <w:r w:rsidRPr="00727DA0">
        <w:rPr>
          <w:b/>
          <w:bCs/>
        </w:rPr>
        <w:t>parasite development</w:t>
      </w:r>
    </w:p>
    <w:p w14:paraId="131E5381" w14:textId="77777777" w:rsidR="00727DA0" w:rsidRPr="00727DA0" w:rsidRDefault="00727DA0" w:rsidP="00251B35">
      <w:pPr>
        <w:jc w:val="both"/>
        <w:rPr>
          <w:i/>
          <w:iCs/>
        </w:rPr>
      </w:pPr>
    </w:p>
    <w:p w14:paraId="6F4BD4BF" w14:textId="70287C93" w:rsidR="00A31248" w:rsidRPr="00727DA0" w:rsidRDefault="00F732F7" w:rsidP="00251B35">
      <w:pPr>
        <w:jc w:val="both"/>
        <w:rPr>
          <w:i/>
          <w:iCs/>
        </w:rPr>
      </w:pPr>
      <w:r w:rsidRPr="00727DA0">
        <w:rPr>
          <w:i/>
          <w:iCs/>
        </w:rPr>
        <w:t>Taking an</w:t>
      </w:r>
      <w:r w:rsidR="00554421" w:rsidRPr="00727DA0">
        <w:rPr>
          <w:i/>
          <w:iCs/>
        </w:rPr>
        <w:t xml:space="preserve"> additional blood meal </w:t>
      </w:r>
      <w:r w:rsidR="00E73E83" w:rsidRPr="00727DA0">
        <w:rPr>
          <w:i/>
          <w:iCs/>
        </w:rPr>
        <w:t>accelerates</w:t>
      </w:r>
      <w:r w:rsidR="00A31248" w:rsidRPr="00727DA0">
        <w:rPr>
          <w:i/>
          <w:iCs/>
        </w:rPr>
        <w:t xml:space="preserve"> </w:t>
      </w:r>
      <w:r w:rsidR="00306A90" w:rsidRPr="00727DA0">
        <w:rPr>
          <w:i/>
          <w:iCs/>
        </w:rPr>
        <w:t xml:space="preserve">the </w:t>
      </w:r>
      <w:r w:rsidR="00E73E83" w:rsidRPr="00727DA0">
        <w:rPr>
          <w:i/>
          <w:iCs/>
        </w:rPr>
        <w:t>development</w:t>
      </w:r>
      <w:r w:rsidR="00306A90" w:rsidRPr="00727DA0">
        <w:rPr>
          <w:i/>
          <w:iCs/>
        </w:rPr>
        <w:t xml:space="preserve"> of </w:t>
      </w:r>
      <w:ins w:id="0" w:author="Microsoft Office User" w:date="2021-01-12T11:41:00Z">
        <w:r w:rsidR="00E15C8C">
          <w:rPr>
            <w:i/>
            <w:iCs/>
          </w:rPr>
          <w:t xml:space="preserve">malaria </w:t>
        </w:r>
      </w:ins>
      <w:r w:rsidR="00306A90" w:rsidRPr="00727DA0">
        <w:rPr>
          <w:i/>
          <w:iCs/>
        </w:rPr>
        <w:t>parasites within infected mosquitoes</w:t>
      </w:r>
      <w:r w:rsidR="00E73E83" w:rsidRPr="00727DA0">
        <w:rPr>
          <w:i/>
          <w:iCs/>
        </w:rPr>
        <w:t xml:space="preserve">, with </w:t>
      </w:r>
      <w:r w:rsidR="00306A90" w:rsidRPr="00727DA0">
        <w:rPr>
          <w:i/>
          <w:iCs/>
        </w:rPr>
        <w:t xml:space="preserve">potential </w:t>
      </w:r>
      <w:r w:rsidR="00E73E83" w:rsidRPr="00727DA0">
        <w:rPr>
          <w:i/>
          <w:iCs/>
        </w:rPr>
        <w:t>consequences for</w:t>
      </w:r>
      <w:ins w:id="1" w:author="Microsoft Office User" w:date="2021-01-12T11:41:00Z">
        <w:r w:rsidR="00E15C8C">
          <w:rPr>
            <w:i/>
            <w:iCs/>
          </w:rPr>
          <w:t xml:space="preserve"> increased</w:t>
        </w:r>
      </w:ins>
      <w:r w:rsidR="00E73E83" w:rsidRPr="00727DA0">
        <w:rPr>
          <w:i/>
          <w:iCs/>
        </w:rPr>
        <w:t xml:space="preserve"> </w:t>
      </w:r>
      <w:r w:rsidR="00A31248" w:rsidRPr="00727DA0">
        <w:rPr>
          <w:i/>
          <w:iCs/>
        </w:rPr>
        <w:t>malaria</w:t>
      </w:r>
      <w:r w:rsidR="00554421" w:rsidRPr="00727DA0">
        <w:rPr>
          <w:i/>
          <w:iCs/>
        </w:rPr>
        <w:t xml:space="preserve"> </w:t>
      </w:r>
      <w:r w:rsidR="00A31248" w:rsidRPr="00727DA0">
        <w:rPr>
          <w:i/>
          <w:iCs/>
        </w:rPr>
        <w:t>transmission</w:t>
      </w:r>
      <w:r w:rsidR="00727DA0" w:rsidRPr="00727DA0">
        <w:rPr>
          <w:i/>
          <w:iCs/>
        </w:rPr>
        <w:t xml:space="preserve"> and </w:t>
      </w:r>
      <w:ins w:id="2" w:author="Microsoft Office User" w:date="2021-01-12T11:41:00Z">
        <w:r w:rsidR="00E15C8C">
          <w:rPr>
            <w:i/>
            <w:iCs/>
          </w:rPr>
          <w:t>challenges to disease</w:t>
        </w:r>
      </w:ins>
      <w:del w:id="3" w:author="Microsoft Office User" w:date="2021-01-12T11:41:00Z">
        <w:r w:rsidR="00727DA0" w:rsidRPr="00727DA0" w:rsidDel="00E15C8C">
          <w:rPr>
            <w:i/>
            <w:iCs/>
          </w:rPr>
          <w:delText>its</w:delText>
        </w:r>
      </w:del>
      <w:r w:rsidR="00727DA0" w:rsidRPr="00727DA0">
        <w:rPr>
          <w:i/>
          <w:iCs/>
        </w:rPr>
        <w:t xml:space="preserve"> control</w:t>
      </w:r>
      <w:ins w:id="4" w:author="Holmdahl, Inga" w:date="2021-01-12T14:47:00Z">
        <w:r w:rsidR="00C83F36">
          <w:rPr>
            <w:i/>
            <w:iCs/>
          </w:rPr>
          <w:t xml:space="preserve"> strategies</w:t>
        </w:r>
      </w:ins>
      <w:ins w:id="5" w:author="Microsoft Office User" w:date="2021-01-12T11:41:00Z">
        <w:r w:rsidR="00E15C8C">
          <w:rPr>
            <w:i/>
            <w:iCs/>
          </w:rPr>
          <w:t>.</w:t>
        </w:r>
      </w:ins>
    </w:p>
    <w:p w14:paraId="57C04DA5" w14:textId="2572AEF2" w:rsidR="00727DA0" w:rsidRDefault="00727DA0" w:rsidP="00251B35">
      <w:pPr>
        <w:jc w:val="both"/>
      </w:pPr>
    </w:p>
    <w:p w14:paraId="2B1C2C28" w14:textId="1B0DED8F" w:rsidR="004C1BB3" w:rsidRDefault="004C1BB3" w:rsidP="00251B3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5F545B" wp14:editId="352DCA76">
                <wp:simplePos x="0" y="0"/>
                <wp:positionH relativeFrom="column">
                  <wp:posOffset>0</wp:posOffset>
                </wp:positionH>
                <wp:positionV relativeFrom="paragraph">
                  <wp:posOffset>2719233</wp:posOffset>
                </wp:positionV>
                <wp:extent cx="5939554" cy="356050"/>
                <wp:effectExtent l="0" t="0" r="17145" b="1270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554" cy="356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5B652C" w14:textId="164DCECC" w:rsidR="004C1BB3" w:rsidRPr="006C5DB1" w:rsidRDefault="004C1BB3" w:rsidP="004C1BB3">
                            <w:pPr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Figure 1 </w:t>
                            </w:r>
                            <w:r w:rsidRPr="004C1BB3">
                              <w:rPr>
                                <w:sz w:val="16"/>
                                <w:szCs w:val="16"/>
                              </w:rPr>
                              <w:t>Anopheles gambiae</w:t>
                            </w:r>
                            <w:r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 mosquitoes can transmit the </w:t>
                            </w:r>
                            <w:r w:rsidRPr="004C1BB3">
                              <w:rPr>
                                <w:sz w:val="16"/>
                                <w:szCs w:val="16"/>
                              </w:rPr>
                              <w:t>Plasmodium</w:t>
                            </w:r>
                            <w:r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 parasites that cause malaria when they blood feed on people</w:t>
                            </w:r>
                            <w:r w:rsidR="00727093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. </w:t>
                            </w:r>
                            <w:r w:rsidR="00727093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br/>
                              <w:t xml:space="preserve">Photo credit: Jim </w:t>
                            </w:r>
                            <w:proofErr w:type="spellStart"/>
                            <w:r w:rsidR="00727093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Gathany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5F545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0;margin-top:214.1pt;width:467.7pt;height:28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" fillcolor="white [3201]" strokeweight=".5pt">
                <v:textbox>
                  <w:txbxContent>
                    <w:p w14:paraId="535B652C" w14:textId="164DCECC" w:rsidR="004C1BB3" w:rsidRPr="006C5DB1" w:rsidRDefault="004C1BB3" w:rsidP="004C1BB3">
                      <w:pPr>
                        <w:rPr>
                          <w:i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i/>
                          <w:iCs/>
                          <w:sz w:val="16"/>
                          <w:szCs w:val="16"/>
                        </w:rPr>
                        <w:t xml:space="preserve">Figure 1 </w:t>
                      </w:r>
                      <w:r w:rsidRPr="004C1BB3">
                        <w:rPr>
                          <w:sz w:val="16"/>
                          <w:szCs w:val="16"/>
                        </w:rPr>
                        <w:t>Anopheles gambiae</w:t>
                      </w:r>
                      <w:r>
                        <w:rPr>
                          <w:i/>
                          <w:iCs/>
                          <w:sz w:val="16"/>
                          <w:szCs w:val="16"/>
                        </w:rPr>
                        <w:t xml:space="preserve"> mosquitoes can transmit the </w:t>
                      </w:r>
                      <w:r w:rsidRPr="004C1BB3">
                        <w:rPr>
                          <w:sz w:val="16"/>
                          <w:szCs w:val="16"/>
                        </w:rPr>
                        <w:t>Plasmodium</w:t>
                      </w:r>
                      <w:r>
                        <w:rPr>
                          <w:i/>
                          <w:iCs/>
                          <w:sz w:val="16"/>
                          <w:szCs w:val="16"/>
                        </w:rPr>
                        <w:t xml:space="preserve"> parasites that cause malaria when they blood feed on people</w:t>
                      </w:r>
                      <w:r w:rsidR="00727093">
                        <w:rPr>
                          <w:i/>
                          <w:iCs/>
                          <w:sz w:val="16"/>
                          <w:szCs w:val="16"/>
                        </w:rPr>
                        <w:t xml:space="preserve">. </w:t>
                      </w:r>
                      <w:r w:rsidR="00727093">
                        <w:rPr>
                          <w:i/>
                          <w:iCs/>
                          <w:sz w:val="16"/>
                          <w:szCs w:val="16"/>
                        </w:rPr>
                        <w:br/>
                        <w:t xml:space="preserve">Photo credit: Jim </w:t>
                      </w:r>
                      <w:proofErr w:type="spellStart"/>
                      <w:r w:rsidR="00727093">
                        <w:rPr>
                          <w:i/>
                          <w:iCs/>
                          <w:sz w:val="16"/>
                          <w:szCs w:val="16"/>
                        </w:rPr>
                        <w:t>Gathany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707048ED" wp14:editId="31942E2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5705856" cy="2715768"/>
            <wp:effectExtent l="0" t="0" r="0" b="254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" t="8650" r="1770" b="22215"/>
                    <a:stretch/>
                  </pic:blipFill>
                  <pic:spPr bwMode="auto">
                    <a:xfrm>
                      <a:off x="0" y="0"/>
                      <a:ext cx="5705856" cy="27157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3ACE41" w14:textId="77777777" w:rsidR="004C1BB3" w:rsidRDefault="004C1BB3" w:rsidP="00251B35">
      <w:pPr>
        <w:jc w:val="both"/>
        <w:rPr>
          <w:b/>
          <w:bCs/>
        </w:rPr>
      </w:pPr>
    </w:p>
    <w:p w14:paraId="748B7093" w14:textId="77777777" w:rsidR="00561DDC" w:rsidRDefault="00561DDC" w:rsidP="00251B35">
      <w:pPr>
        <w:jc w:val="both"/>
        <w:rPr>
          <w:b/>
          <w:bCs/>
        </w:rPr>
      </w:pPr>
    </w:p>
    <w:p w14:paraId="1E0C6978" w14:textId="11652F05" w:rsidR="00A31248" w:rsidRPr="00727DA0" w:rsidRDefault="00554421" w:rsidP="00251B35">
      <w:pPr>
        <w:jc w:val="both"/>
        <w:rPr>
          <w:b/>
          <w:bCs/>
        </w:rPr>
      </w:pPr>
      <w:r w:rsidRPr="00727DA0">
        <w:rPr>
          <w:b/>
          <w:bCs/>
        </w:rPr>
        <w:t xml:space="preserve">Malaria is a </w:t>
      </w:r>
      <w:r w:rsidR="00E73E83" w:rsidRPr="00727DA0">
        <w:rPr>
          <w:b/>
          <w:bCs/>
        </w:rPr>
        <w:t xml:space="preserve">deadly global </w:t>
      </w:r>
      <w:r w:rsidR="00561DDC">
        <w:rPr>
          <w:b/>
          <w:bCs/>
        </w:rPr>
        <w:t>burden</w:t>
      </w:r>
    </w:p>
    <w:p w14:paraId="1760E477" w14:textId="7353D001" w:rsidR="00EE2B36" w:rsidRDefault="00C70586" w:rsidP="00251B35">
      <w:pPr>
        <w:jc w:val="both"/>
      </w:pPr>
      <w:r>
        <w:t xml:space="preserve">Female </w:t>
      </w:r>
      <w:r w:rsidRPr="00273E89">
        <w:rPr>
          <w:i/>
          <w:iCs/>
        </w:rPr>
        <w:t>Anopheles</w:t>
      </w:r>
      <w:r>
        <w:t xml:space="preserve"> mosquitoes transmit </w:t>
      </w:r>
      <w:r w:rsidR="00727DA0">
        <w:t xml:space="preserve">the </w:t>
      </w:r>
      <w:r w:rsidRPr="00E73E83">
        <w:rPr>
          <w:i/>
          <w:iCs/>
        </w:rPr>
        <w:t>Plasmodium</w:t>
      </w:r>
      <w:r>
        <w:t xml:space="preserve"> parasites </w:t>
      </w:r>
      <w:r w:rsidR="00727DA0">
        <w:t xml:space="preserve">that cause </w:t>
      </w:r>
      <w:r w:rsidR="00727DA0" w:rsidRPr="00B34DCB">
        <w:rPr>
          <w:highlight w:val="yellow"/>
        </w:rPr>
        <w:t>malaria</w:t>
      </w:r>
      <w:r w:rsidR="00561DDC">
        <w:t xml:space="preserve"> (Figure 1)</w:t>
      </w:r>
      <w:r w:rsidR="00727DA0">
        <w:t xml:space="preserve">. </w:t>
      </w:r>
      <w:r w:rsidR="00381DA6">
        <w:t>C</w:t>
      </w:r>
      <w:r w:rsidR="00727DA0">
        <w:t>ontrol methods targeting mosquito popu</w:t>
      </w:r>
      <w:r w:rsidR="00EE2B36">
        <w:t>l</w:t>
      </w:r>
      <w:r w:rsidR="00727DA0">
        <w:t>ations</w:t>
      </w:r>
      <w:ins w:id="6" w:author="Microsoft Office User" w:date="2021-01-12T11:42:00Z">
        <w:r w:rsidR="00E15C8C">
          <w:t>,</w:t>
        </w:r>
      </w:ins>
      <w:r w:rsidR="00727DA0">
        <w:t xml:space="preserve"> such as insecticide-treated bed nets</w:t>
      </w:r>
      <w:ins w:id="7" w:author="Microsoft Office User" w:date="2021-01-12T11:42:00Z">
        <w:r w:rsidR="00E15C8C">
          <w:t>,</w:t>
        </w:r>
      </w:ins>
      <w:r w:rsidR="00727DA0">
        <w:t xml:space="preserve"> </w:t>
      </w:r>
      <w:del w:id="8" w:author="Microsoft Office User" w:date="2021-01-12T11:42:00Z">
        <w:r w:rsidR="00727DA0" w:rsidDel="00E15C8C">
          <w:delText xml:space="preserve">and indoor residual spraying </w:delText>
        </w:r>
      </w:del>
      <w:r w:rsidR="00727DA0">
        <w:t xml:space="preserve">have greatly decreased the malaria burden in recent decades. Nevertheless, </w:t>
      </w:r>
      <w:r w:rsidR="00727DA0" w:rsidRPr="00B34DCB">
        <w:rPr>
          <w:highlight w:val="yellow"/>
        </w:rPr>
        <w:t>malaria remains a devastating cause of disease</w:t>
      </w:r>
      <w:r w:rsidR="00727DA0">
        <w:t xml:space="preserve"> and mortality in tropical and sub-tropical regions, with </w:t>
      </w:r>
      <w:r w:rsidR="00561DDC">
        <w:t xml:space="preserve">over </w:t>
      </w:r>
      <w:r w:rsidR="00727DA0">
        <w:t>40</w:t>
      </w:r>
      <w:r w:rsidR="00561DDC">
        <w:t>0</w:t>
      </w:r>
      <w:r w:rsidR="00727DA0">
        <w:t>,000 deaths and 22</w:t>
      </w:r>
      <w:r w:rsidR="00561DDC">
        <w:t>0</w:t>
      </w:r>
      <w:r w:rsidR="00727DA0">
        <w:t xml:space="preserve"> million cases in 2019. To </w:t>
      </w:r>
      <w:r w:rsidR="00E16A24">
        <w:t>progress</w:t>
      </w:r>
      <w:r w:rsidR="0011629F">
        <w:t xml:space="preserve"> further </w:t>
      </w:r>
      <w:r w:rsidR="00381DA6">
        <w:t>in the fight against malaria</w:t>
      </w:r>
      <w:r w:rsidR="00727DA0">
        <w:t xml:space="preserve">, </w:t>
      </w:r>
      <w:r w:rsidR="00E16A24">
        <w:t xml:space="preserve">we need </w:t>
      </w:r>
      <w:r w:rsidR="00727DA0">
        <w:t xml:space="preserve">a deeper understanding of the </w:t>
      </w:r>
      <w:r w:rsidR="00EE2B36">
        <w:t xml:space="preserve">factors affecting transmission, as mosquito populations are </w:t>
      </w:r>
      <w:r w:rsidR="00B34DCB">
        <w:t xml:space="preserve">becoming </w:t>
      </w:r>
      <w:r w:rsidR="00EE2B36">
        <w:t>increasingly resistant to insecticides.</w:t>
      </w:r>
    </w:p>
    <w:p w14:paraId="7EEFE53D" w14:textId="4B207174" w:rsidR="00EE2B36" w:rsidRDefault="00EE2B36" w:rsidP="00251B35">
      <w:pPr>
        <w:jc w:val="both"/>
      </w:pPr>
    </w:p>
    <w:p w14:paraId="006EFB6B" w14:textId="77777777" w:rsidR="00427D08" w:rsidRDefault="008A6B4F" w:rsidP="00251B35">
      <w:pPr>
        <w:jc w:val="both"/>
        <w:rPr>
          <w:b/>
          <w:bCs/>
        </w:rPr>
      </w:pPr>
      <w:r w:rsidRPr="008A6B4F">
        <w:rPr>
          <w:b/>
          <w:bCs/>
        </w:rPr>
        <w:t xml:space="preserve">Plasmodium development </w:t>
      </w:r>
      <w:r w:rsidR="00381DA6">
        <w:rPr>
          <w:b/>
          <w:bCs/>
        </w:rPr>
        <w:t xml:space="preserve">in the mosquito </w:t>
      </w:r>
      <w:r w:rsidRPr="008A6B4F">
        <w:rPr>
          <w:b/>
          <w:bCs/>
        </w:rPr>
        <w:t>is</w:t>
      </w:r>
      <w:r w:rsidR="00427D08">
        <w:rPr>
          <w:b/>
          <w:bCs/>
        </w:rPr>
        <w:t xml:space="preserve"> complex </w:t>
      </w:r>
    </w:p>
    <w:p w14:paraId="3D2766EF" w14:textId="0A74ADA9" w:rsidR="007117EA" w:rsidRDefault="00E16A24" w:rsidP="00251B35">
      <w:pPr>
        <w:jc w:val="both"/>
      </w:pPr>
      <w:r>
        <w:t>A</w:t>
      </w:r>
      <w:r w:rsidR="004546F9">
        <w:t xml:space="preserve"> key determinant of m</w:t>
      </w:r>
      <w:r w:rsidR="008A6B4F">
        <w:t>alaria transmission is</w:t>
      </w:r>
      <w:r w:rsidR="004546F9">
        <w:t xml:space="preserve"> </w:t>
      </w:r>
      <w:r w:rsidR="008A6B4F">
        <w:t>the time it takes for parasites to develop within mosquitoes</w:t>
      </w:r>
      <w:r w:rsidR="00427D08">
        <w:t>.</w:t>
      </w:r>
      <w:r w:rsidR="008A6B4F">
        <w:t xml:space="preserve"> </w:t>
      </w:r>
      <w:commentRangeStart w:id="9"/>
      <w:commentRangeStart w:id="10"/>
      <w:r>
        <w:t>[</w:t>
      </w:r>
      <w:r w:rsidR="00427D08">
        <w:t xml:space="preserve">After </w:t>
      </w:r>
      <w:del w:id="11" w:author="Microsoft Office User" w:date="2021-01-12T11:43:00Z">
        <w:r w:rsidR="00427D08" w:rsidDel="00E15C8C">
          <w:delText>being</w:delText>
        </w:r>
        <w:r w:rsidR="008A6B4F" w:rsidDel="00E15C8C">
          <w:delText xml:space="preserve"> taken up</w:delText>
        </w:r>
      </w:del>
      <w:ins w:id="12" w:author="Microsoft Office User" w:date="2021-01-12T11:43:00Z">
        <w:r w:rsidR="00E15C8C">
          <w:t xml:space="preserve">mosquitoes </w:t>
        </w:r>
        <w:del w:id="13" w:author="Holmdahl, Inga" w:date="2021-01-12T13:45:00Z">
          <w:r w:rsidR="00E15C8C" w:rsidDel="00730C87">
            <w:delText>uptake</w:delText>
          </w:r>
        </w:del>
      </w:ins>
      <w:ins w:id="14" w:author="Holmdahl, Inga" w:date="2021-01-12T13:45:00Z">
        <w:r w:rsidR="00730C87">
          <w:t>ingest</w:t>
        </w:r>
      </w:ins>
      <w:ins w:id="15" w:author="Microsoft Office User" w:date="2021-01-12T11:43:00Z">
        <w:r w:rsidR="00E15C8C">
          <w:t xml:space="preserve"> malaria parasites </w:t>
        </w:r>
        <w:del w:id="16" w:author="Holmdahl, Inga" w:date="2021-01-12T14:51:00Z">
          <w:r w:rsidR="00E15C8C" w:rsidDel="00C83F36">
            <w:delText>during a</w:delText>
          </w:r>
        </w:del>
      </w:ins>
      <w:ins w:id="17" w:author="Holmdahl, Inga" w:date="2021-01-12T14:51:00Z">
        <w:r w:rsidR="00C83F36">
          <w:t>by</w:t>
        </w:r>
      </w:ins>
      <w:ins w:id="18" w:author="Microsoft Office User" w:date="2021-01-12T11:43:00Z">
        <w:r w:rsidR="00E15C8C">
          <w:t xml:space="preserve"> bit</w:t>
        </w:r>
      </w:ins>
      <w:ins w:id="19" w:author="Holmdahl, Inga" w:date="2021-01-12T14:51:00Z">
        <w:r w:rsidR="00C83F36">
          <w:t>ing</w:t>
        </w:r>
      </w:ins>
      <w:ins w:id="20" w:author="Microsoft Office User" w:date="2021-01-12T11:43:00Z">
        <w:del w:id="21" w:author="Holmdahl, Inga" w:date="2021-01-12T14:51:00Z">
          <w:r w:rsidR="00E15C8C" w:rsidDel="00C83F36">
            <w:delText>e</w:delText>
          </w:r>
        </w:del>
        <w:r w:rsidR="00E15C8C">
          <w:t xml:space="preserve"> </w:t>
        </w:r>
        <w:del w:id="22" w:author="Holmdahl, Inga" w:date="2021-01-12T14:51:00Z">
          <w:r w:rsidR="00E15C8C" w:rsidDel="00C83F36">
            <w:delText>of</w:delText>
          </w:r>
        </w:del>
      </w:ins>
      <w:del w:id="23" w:author="Microsoft Office User" w:date="2021-01-12T11:43:00Z">
        <w:r w:rsidR="008A6B4F" w:rsidDel="00E15C8C">
          <w:delText xml:space="preserve"> from</w:delText>
        </w:r>
      </w:del>
      <w:del w:id="24" w:author="Holmdahl, Inga" w:date="2021-01-12T14:51:00Z">
        <w:r w:rsidR="008A6B4F" w:rsidDel="00C83F36">
          <w:delText xml:space="preserve"> </w:delText>
        </w:r>
      </w:del>
      <w:r w:rsidR="008A6B4F">
        <w:t xml:space="preserve">an infected </w:t>
      </w:r>
      <w:r w:rsidR="004546F9">
        <w:t>person</w:t>
      </w:r>
      <w:r w:rsidR="00427D08">
        <w:t>,</w:t>
      </w:r>
      <w:r w:rsidR="008A6B4F">
        <w:t xml:space="preserve"> </w:t>
      </w:r>
      <w:ins w:id="25" w:author="Microsoft Office User" w:date="2021-01-12T11:43:00Z">
        <w:r w:rsidR="00E15C8C">
          <w:t xml:space="preserve">malaria </w:t>
        </w:r>
      </w:ins>
      <w:r w:rsidR="00427D08">
        <w:t xml:space="preserve">parasites progress through a series of developmental forms until they </w:t>
      </w:r>
      <w:r w:rsidR="0011629F">
        <w:t xml:space="preserve">finally </w:t>
      </w:r>
      <w:r w:rsidR="00427D08">
        <w:t>invade the mosquito salivary glands and</w:t>
      </w:r>
      <w:ins w:id="26" w:author="Microsoft Office User" w:date="2021-01-12T11:44:00Z">
        <w:r w:rsidR="00E15C8C">
          <w:t>, thus,</w:t>
        </w:r>
      </w:ins>
      <w:r w:rsidR="008A6B4F">
        <w:t xml:space="preserve"> </w:t>
      </w:r>
      <w:r w:rsidR="004546F9">
        <w:t xml:space="preserve">can be transmitted </w:t>
      </w:r>
      <w:del w:id="27" w:author="Microsoft Office User" w:date="2021-01-12T11:44:00Z">
        <w:r w:rsidR="004546F9" w:rsidDel="00E15C8C">
          <w:delText>to a new host</w:delText>
        </w:r>
      </w:del>
      <w:ins w:id="28" w:author="Microsoft Office User" w:date="2021-01-12T11:44:00Z">
        <w:r w:rsidR="00E15C8C">
          <w:t>in a new bite</w:t>
        </w:r>
      </w:ins>
      <w:r w:rsidR="004546F9">
        <w:t>.</w:t>
      </w:r>
      <w:r>
        <w:t>]</w:t>
      </w:r>
      <w:r w:rsidR="004546F9">
        <w:t xml:space="preserve"> </w:t>
      </w:r>
      <w:commentRangeEnd w:id="9"/>
      <w:r w:rsidR="00EB1BEE">
        <w:rPr>
          <w:rStyle w:val="CommentReference"/>
        </w:rPr>
        <w:commentReference w:id="9"/>
      </w:r>
      <w:commentRangeEnd w:id="10"/>
      <w:r w:rsidR="00E15C8C">
        <w:rPr>
          <w:rStyle w:val="CommentReference"/>
        </w:rPr>
        <w:commentReference w:id="10"/>
      </w:r>
      <w:del w:id="29" w:author="Microsoft Office User" w:date="2021-01-12T11:44:00Z">
        <w:r w:rsidR="004546F9" w:rsidDel="00E15C8C">
          <w:delText xml:space="preserve">This </w:delText>
        </w:r>
      </w:del>
      <w:ins w:id="30" w:author="Microsoft Office User" w:date="2021-01-12T11:44:00Z">
        <w:r w:rsidR="00E15C8C">
          <w:t>The time between infection of the mosquito and the ability for onward transmission</w:t>
        </w:r>
      </w:ins>
      <w:del w:id="31" w:author="Microsoft Office User" w:date="2021-01-12T11:44:00Z">
        <w:r w:rsidR="00427D08" w:rsidDel="00E15C8C">
          <w:delText>time</w:delText>
        </w:r>
      </w:del>
      <w:r w:rsidR="00427D08">
        <w:t xml:space="preserve"> </w:t>
      </w:r>
      <w:r w:rsidR="004546F9">
        <w:t>is known as the extrinsic incubation period</w:t>
      </w:r>
      <w:r w:rsidR="0011629F">
        <w:t xml:space="preserve"> (EIP, about 10–14 days </w:t>
      </w:r>
      <w:del w:id="32" w:author="Microsoft Office User" w:date="2021-01-12T11:45:00Z">
        <w:r w:rsidR="0011629F" w:rsidDel="00E15C8C">
          <w:delText xml:space="preserve">later </w:delText>
        </w:r>
      </w:del>
      <w:r w:rsidR="0011629F">
        <w:t xml:space="preserve">in </w:t>
      </w:r>
      <w:r w:rsidR="0011629F" w:rsidRPr="002655E8">
        <w:rPr>
          <w:i/>
          <w:iCs/>
        </w:rPr>
        <w:t>Plasmodium falciparum</w:t>
      </w:r>
      <w:r w:rsidR="0011629F">
        <w:t xml:space="preserve"> laboratory infections)</w:t>
      </w:r>
      <w:ins w:id="33" w:author="Microsoft Office User" w:date="2021-01-12T11:45:00Z">
        <w:r w:rsidR="00E15C8C">
          <w:t xml:space="preserve">. </w:t>
        </w:r>
      </w:ins>
      <w:del w:id="34" w:author="Microsoft Office User" w:date="2021-01-12T11:45:00Z">
        <w:r w:rsidR="004546F9" w:rsidDel="00E15C8C">
          <w:delText xml:space="preserve">, </w:delText>
        </w:r>
        <w:r w:rsidR="007117EA" w:rsidDel="00E15C8C">
          <w:delText>and i</w:delText>
        </w:r>
      </w:del>
      <w:ins w:id="35" w:author="Microsoft Office User" w:date="2021-01-12T11:45:00Z">
        <w:r w:rsidR="00E15C8C">
          <w:t>I</w:t>
        </w:r>
      </w:ins>
      <w:r w:rsidR="007117EA">
        <w:t xml:space="preserve">ts effects on transmission are linked to mosquito mortality: </w:t>
      </w:r>
      <w:del w:id="36" w:author="Holmdahl, Inga" w:date="2021-01-12T13:47:00Z">
        <w:r w:rsidR="002655E8" w:rsidDel="00730C87">
          <w:delText xml:space="preserve">if </w:delText>
        </w:r>
      </w:del>
      <w:ins w:id="37" w:author="Holmdahl, Inga" w:date="2021-01-12T13:47:00Z">
        <w:r w:rsidR="00730C87">
          <w:t>in</w:t>
        </w:r>
        <w:r w:rsidR="00730C87">
          <w:t xml:space="preserve"> </w:t>
        </w:r>
      </w:ins>
      <w:r w:rsidR="002655E8">
        <w:t xml:space="preserve">mosquitoes </w:t>
      </w:r>
      <w:del w:id="38" w:author="Holmdahl, Inga" w:date="2021-01-12T13:47:00Z">
        <w:r w:rsidR="002655E8" w:rsidDel="00730C87">
          <w:delText xml:space="preserve">die </w:delText>
        </w:r>
        <w:r w:rsidR="0011629F" w:rsidDel="00730C87">
          <w:delText>similarly</w:delText>
        </w:r>
      </w:del>
      <w:ins w:id="39" w:author="Holmdahl, Inga" w:date="2021-01-12T13:47:00Z">
        <w:r w:rsidR="00730C87">
          <w:t>with the same lifespan</w:t>
        </w:r>
      </w:ins>
      <w:r w:rsidR="002655E8">
        <w:t xml:space="preserve">, </w:t>
      </w:r>
      <w:r w:rsidR="007117EA">
        <w:t xml:space="preserve">parasites with a short EIP </w:t>
      </w:r>
      <w:del w:id="40" w:author="Microsoft Office User" w:date="2021-01-12T11:45:00Z">
        <w:r w:rsidR="00B34DCB" w:rsidDel="00E15C8C">
          <w:delText>w</w:delText>
        </w:r>
        <w:r w:rsidR="002655E8" w:rsidDel="00E15C8C">
          <w:delText>ould</w:delText>
        </w:r>
        <w:r w:rsidR="007117EA" w:rsidDel="00E15C8C">
          <w:delText xml:space="preserve"> </w:delText>
        </w:r>
      </w:del>
      <w:ins w:id="41" w:author="Microsoft Office User" w:date="2021-01-12T11:45:00Z">
        <w:r w:rsidR="00E15C8C">
          <w:t xml:space="preserve">can </w:t>
        </w:r>
      </w:ins>
      <w:r w:rsidR="007117EA">
        <w:t xml:space="preserve">be transmitted </w:t>
      </w:r>
      <w:r w:rsidR="006D2146">
        <w:t>sooner</w:t>
      </w:r>
      <w:r w:rsidR="007117EA">
        <w:t xml:space="preserve"> </w:t>
      </w:r>
      <w:r w:rsidR="002655E8">
        <w:t>and for a longer period</w:t>
      </w:r>
      <w:r w:rsidR="00ED79B3">
        <w:t xml:space="preserve"> of time</w:t>
      </w:r>
      <w:r w:rsidR="006D2146">
        <w:t xml:space="preserve"> </w:t>
      </w:r>
      <w:r w:rsidR="007117EA">
        <w:t xml:space="preserve">than </w:t>
      </w:r>
      <w:r w:rsidR="002655E8">
        <w:t>parasites</w:t>
      </w:r>
      <w:r w:rsidR="007117EA">
        <w:t xml:space="preserve"> with a long EIP.</w:t>
      </w:r>
      <w:r w:rsidR="002655E8">
        <w:t xml:space="preserve"> </w:t>
      </w:r>
    </w:p>
    <w:p w14:paraId="5B5A8502" w14:textId="77777777" w:rsidR="00E16A24" w:rsidRDefault="00E16A24" w:rsidP="00251B35">
      <w:pPr>
        <w:jc w:val="both"/>
      </w:pPr>
    </w:p>
    <w:p w14:paraId="7DDE4F8C" w14:textId="00AA2343" w:rsidR="00FF70BC" w:rsidRDefault="00B34DCB" w:rsidP="00251B35">
      <w:pPr>
        <w:jc w:val="both"/>
      </w:pPr>
      <w:r>
        <w:lastRenderedPageBreak/>
        <w:t xml:space="preserve">The </w:t>
      </w:r>
      <w:r w:rsidR="00381DA6">
        <w:t xml:space="preserve">EIP </w:t>
      </w:r>
      <w:r w:rsidR="004546F9">
        <w:t>is</w:t>
      </w:r>
      <w:r w:rsidR="00381DA6">
        <w:t xml:space="preserve"> known to</w:t>
      </w:r>
      <w:ins w:id="42" w:author="Microsoft Office User" w:date="2021-01-12T11:45:00Z">
        <w:r w:rsidR="00E15C8C">
          <w:t xml:space="preserve"> be</w:t>
        </w:r>
      </w:ins>
      <w:r w:rsidR="004546F9">
        <w:t xml:space="preserve"> affected by</w:t>
      </w:r>
      <w:r w:rsidR="002655E8">
        <w:t xml:space="preserve"> </w:t>
      </w:r>
      <w:del w:id="43" w:author="Microsoft Office User" w:date="2021-01-12T11:45:00Z">
        <w:r w:rsidDel="00E15C8C">
          <w:delText xml:space="preserve">surrounding </w:delText>
        </w:r>
      </w:del>
      <w:ins w:id="44" w:author="Microsoft Office User" w:date="2021-01-12T11:45:00Z">
        <w:r w:rsidR="00E15C8C">
          <w:t xml:space="preserve">environmental </w:t>
        </w:r>
      </w:ins>
      <w:r w:rsidR="004546F9" w:rsidRPr="00B34DCB">
        <w:rPr>
          <w:highlight w:val="yellow"/>
        </w:rPr>
        <w:t>temperature</w:t>
      </w:r>
      <w:del w:id="45" w:author="Microsoft Office User" w:date="2021-01-12T11:45:00Z">
        <w:r w:rsidR="0011629F" w:rsidRPr="0011629F" w:rsidDel="00E15C8C">
          <w:rPr>
            <w:highlight w:val="yellow"/>
          </w:rPr>
          <w:delText>s</w:delText>
        </w:r>
      </w:del>
      <w:r>
        <w:t xml:space="preserve">, </w:t>
      </w:r>
      <w:ins w:id="46" w:author="Microsoft Office User" w:date="2021-01-12T11:46:00Z">
        <w:r w:rsidR="00E15C8C">
          <w:t xml:space="preserve">as </w:t>
        </w:r>
      </w:ins>
      <w:del w:id="47" w:author="Microsoft Office User" w:date="2021-01-12T11:46:00Z">
        <w:r w:rsidDel="00E15C8C">
          <w:delText xml:space="preserve">as the rate of </w:delText>
        </w:r>
      </w:del>
      <w:r>
        <w:t xml:space="preserve">many </w:t>
      </w:r>
      <w:r w:rsidR="00E16A24">
        <w:t xml:space="preserve">growth </w:t>
      </w:r>
      <w:r>
        <w:t xml:space="preserve">processes </w:t>
      </w:r>
      <w:ins w:id="48" w:author="Microsoft Office User" w:date="2021-01-12T11:46:00Z">
        <w:r w:rsidR="00E15C8C">
          <w:t>are</w:t>
        </w:r>
      </w:ins>
      <w:del w:id="49" w:author="Microsoft Office User" w:date="2021-01-12T11:46:00Z">
        <w:r w:rsidDel="00E15C8C">
          <w:delText>is</w:delText>
        </w:r>
      </w:del>
      <w:r>
        <w:t xml:space="preserve">, </w:t>
      </w:r>
      <w:r w:rsidR="00381DA6">
        <w:t xml:space="preserve">but </w:t>
      </w:r>
      <w:r>
        <w:t xml:space="preserve">it </w:t>
      </w:r>
      <w:r w:rsidR="00381DA6">
        <w:t xml:space="preserve">is also linked to available </w:t>
      </w:r>
      <w:r w:rsidR="006D2146">
        <w:t xml:space="preserve">nutrient </w:t>
      </w:r>
      <w:r w:rsidR="00381DA6">
        <w:t>resources</w:t>
      </w:r>
      <w:r w:rsidR="00427D08">
        <w:t xml:space="preserve"> within the mosquito</w:t>
      </w:r>
      <w:r w:rsidR="00381DA6">
        <w:t xml:space="preserve">. </w:t>
      </w:r>
      <w:r w:rsidR="00381DA6" w:rsidRPr="00B34DCB">
        <w:rPr>
          <w:highlight w:val="yellow"/>
        </w:rPr>
        <w:t>Our pr</w:t>
      </w:r>
      <w:r w:rsidR="00727093">
        <w:rPr>
          <w:highlight w:val="yellow"/>
        </w:rPr>
        <w:t>e</w:t>
      </w:r>
      <w:r w:rsidR="00381DA6" w:rsidRPr="00B34DCB">
        <w:rPr>
          <w:highlight w:val="yellow"/>
        </w:rPr>
        <w:t>vious work</w:t>
      </w:r>
      <w:r w:rsidR="00381DA6">
        <w:t xml:space="preserve"> show</w:t>
      </w:r>
      <w:r w:rsidR="00727093">
        <w:t>ed</w:t>
      </w:r>
      <w:r w:rsidR="00381DA6">
        <w:t xml:space="preserve"> that a reduction in</w:t>
      </w:r>
      <w:r w:rsidR="004546F9">
        <w:t xml:space="preserve"> </w:t>
      </w:r>
      <w:r w:rsidR="00727093">
        <w:t xml:space="preserve">the </w:t>
      </w:r>
      <w:r w:rsidR="004546F9">
        <w:t>number of eggs a female produces</w:t>
      </w:r>
      <w:r w:rsidR="00381DA6">
        <w:t xml:space="preserve"> </w:t>
      </w:r>
      <w:r w:rsidR="00727093">
        <w:t xml:space="preserve">increased parasite size </w:t>
      </w:r>
      <w:r w:rsidR="00E16A24">
        <w:t xml:space="preserve">(Figure 2) </w:t>
      </w:r>
      <w:r w:rsidR="00727093">
        <w:t xml:space="preserve">and </w:t>
      </w:r>
      <w:r w:rsidR="00381DA6">
        <w:t xml:space="preserve">shortened </w:t>
      </w:r>
      <w:r w:rsidR="006D2146">
        <w:t xml:space="preserve">the </w:t>
      </w:r>
      <w:r w:rsidR="00381DA6">
        <w:t>EIP</w:t>
      </w:r>
      <w:r w:rsidR="007117EA">
        <w:t xml:space="preserve">, </w:t>
      </w:r>
      <w:r w:rsidR="00427D08">
        <w:t>accelerating the appearance of parasites within the salivary glands</w:t>
      </w:r>
      <w:r w:rsidR="006D2146">
        <w:t>. P</w:t>
      </w:r>
      <w:r w:rsidR="007117EA">
        <w:t xml:space="preserve">arasites </w:t>
      </w:r>
      <w:r w:rsidR="00FF70BC">
        <w:t xml:space="preserve">were effectively able to exploit the accumulated </w:t>
      </w:r>
      <w:r w:rsidR="00D64FC0">
        <w:t xml:space="preserve">lipid </w:t>
      </w:r>
      <w:r w:rsidR="00FF70BC">
        <w:t xml:space="preserve">resources </w:t>
      </w:r>
      <w:del w:id="50" w:author="Microsoft Office User" w:date="2021-01-12T11:46:00Z">
        <w:r w:rsidR="00FF70BC" w:rsidDel="00E15C8C">
          <w:delText xml:space="preserve">that were </w:delText>
        </w:r>
      </w:del>
      <w:r w:rsidR="00FF70BC">
        <w:t>available following egg development.</w:t>
      </w:r>
    </w:p>
    <w:p w14:paraId="5DF03FAC" w14:textId="0DDDFDF9" w:rsidR="00FF70BC" w:rsidRDefault="00FF70BC" w:rsidP="00251B35">
      <w:pPr>
        <w:jc w:val="both"/>
      </w:pPr>
    </w:p>
    <w:p w14:paraId="29F4303A" w14:textId="1864EA2A" w:rsidR="00FF70BC" w:rsidRDefault="00FF70BC" w:rsidP="00251B3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2FB01A" wp14:editId="469E789C">
                <wp:simplePos x="0" y="0"/>
                <wp:positionH relativeFrom="column">
                  <wp:posOffset>31929</wp:posOffset>
                </wp:positionH>
                <wp:positionV relativeFrom="paragraph">
                  <wp:posOffset>3067370</wp:posOffset>
                </wp:positionV>
                <wp:extent cx="5995670" cy="339725"/>
                <wp:effectExtent l="0" t="0" r="11430" b="1587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5670" cy="339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048DF7" w14:textId="14BCE410" w:rsidR="00FF70BC" w:rsidRPr="00FF70BC" w:rsidRDefault="00FF70BC" w:rsidP="00FF70B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Figure 2 </w:t>
                            </w:r>
                            <w:r w:rsidRPr="00FF70BC">
                              <w:rPr>
                                <w:sz w:val="16"/>
                                <w:szCs w:val="16"/>
                              </w:rPr>
                              <w:t>Plasmodium falciparum</w:t>
                            </w:r>
                            <w:r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 parasites developing on the midgut of </w:t>
                            </w:r>
                            <w:r w:rsidRPr="00FF70BC">
                              <w:rPr>
                                <w:sz w:val="16"/>
                                <w:szCs w:val="16"/>
                              </w:rPr>
                              <w:t>an Anopheles gambiae</w:t>
                            </w:r>
                            <w:r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 mosquito </w:t>
                            </w:r>
                            <w:r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Photo Credit: W. Robert Shaw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2FB01A" id="Text Box 6" o:spid="_x0000_s1027" type="#_x0000_t202" style="position:absolute;left:0;text-align:left;margin-left:2.5pt;margin-top:241.55pt;width:472.1pt;height:26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" fillcolor="white [3201]" strokeweight=".5pt">
                <v:textbox>
                  <w:txbxContent>
                    <w:p w14:paraId="57048DF7" w14:textId="14BCE410" w:rsidR="00FF70BC" w:rsidRPr="00FF70BC" w:rsidRDefault="00FF70BC" w:rsidP="00FF70B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i/>
                          <w:iCs/>
                          <w:sz w:val="16"/>
                          <w:szCs w:val="16"/>
                        </w:rPr>
                        <w:t xml:space="preserve">Figure 2 </w:t>
                      </w:r>
                      <w:r w:rsidRPr="00FF70BC">
                        <w:rPr>
                          <w:sz w:val="16"/>
                          <w:szCs w:val="16"/>
                        </w:rPr>
                        <w:t>Plasmodium falciparum</w:t>
                      </w:r>
                      <w:r>
                        <w:rPr>
                          <w:i/>
                          <w:iCs/>
                          <w:sz w:val="16"/>
                          <w:szCs w:val="16"/>
                        </w:rPr>
                        <w:t xml:space="preserve"> parasites developing on the midgut of </w:t>
                      </w:r>
                      <w:r w:rsidRPr="00FF70BC">
                        <w:rPr>
                          <w:sz w:val="16"/>
                          <w:szCs w:val="16"/>
                        </w:rPr>
                        <w:t>an Anopheles gambiae</w:t>
                      </w:r>
                      <w:r>
                        <w:rPr>
                          <w:i/>
                          <w:iCs/>
                          <w:sz w:val="16"/>
                          <w:szCs w:val="16"/>
                        </w:rPr>
                        <w:t xml:space="preserve"> mosquito </w:t>
                      </w:r>
                      <w:r>
                        <w:rPr>
                          <w:i/>
                          <w:iCs/>
                          <w:sz w:val="16"/>
                          <w:szCs w:val="16"/>
                        </w:rPr>
                        <w:br/>
                      </w:r>
                      <w:r>
                        <w:rPr>
                          <w:sz w:val="16"/>
                          <w:szCs w:val="16"/>
                        </w:rPr>
                        <w:t>Photo Credit: W. Robert Shaw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7A038067" wp14:editId="774B0AAB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4096512" cy="3063240"/>
            <wp:effectExtent l="0" t="0" r="571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179" b="31179"/>
                    <a:stretch/>
                  </pic:blipFill>
                  <pic:spPr bwMode="auto">
                    <a:xfrm>
                      <a:off x="0" y="0"/>
                      <a:ext cx="4096512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B83E9F" w14:textId="3E985285" w:rsidR="008A6B4F" w:rsidRDefault="008A6B4F" w:rsidP="00251B35">
      <w:pPr>
        <w:jc w:val="both"/>
        <w:rPr>
          <w:b/>
          <w:bCs/>
        </w:rPr>
      </w:pPr>
    </w:p>
    <w:p w14:paraId="2EE7E998" w14:textId="060E5B0B" w:rsidR="00FF70BC" w:rsidRDefault="00FF70BC" w:rsidP="00251B35">
      <w:pPr>
        <w:jc w:val="both"/>
        <w:rPr>
          <w:b/>
          <w:bCs/>
        </w:rPr>
      </w:pPr>
    </w:p>
    <w:p w14:paraId="0CC3DBC4" w14:textId="3B2E7488" w:rsidR="00EE2B36" w:rsidRPr="00EE2B36" w:rsidRDefault="00EE2B36" w:rsidP="00251B35">
      <w:pPr>
        <w:jc w:val="both"/>
        <w:rPr>
          <w:b/>
          <w:bCs/>
        </w:rPr>
      </w:pPr>
      <w:r w:rsidRPr="00EE2B36">
        <w:rPr>
          <w:b/>
          <w:bCs/>
        </w:rPr>
        <w:t>Mosquitoes naturally feed multiple times</w:t>
      </w:r>
    </w:p>
    <w:p w14:paraId="1E309ACD" w14:textId="41687344" w:rsidR="0073138E" w:rsidRDefault="0011629F" w:rsidP="00251B35">
      <w:pPr>
        <w:jc w:val="both"/>
      </w:pPr>
      <w:r>
        <w:t xml:space="preserve">Given the link between EIP and resources in the mosquito, </w:t>
      </w:r>
      <w:r w:rsidRPr="00AB2945">
        <w:rPr>
          <w:highlight w:val="yellow"/>
        </w:rPr>
        <w:t>our latest study</w:t>
      </w:r>
      <w:r>
        <w:t xml:space="preserve"> considered the impact of a mosquito taking an additional blood meal</w:t>
      </w:r>
      <w:r w:rsidRPr="003561E9">
        <w:t xml:space="preserve"> </w:t>
      </w:r>
      <w:r>
        <w:t xml:space="preserve">on the speed of parasite development. </w:t>
      </w:r>
      <w:r w:rsidR="003561E9">
        <w:t xml:space="preserve">In natural populations, </w:t>
      </w:r>
      <w:r w:rsidR="003561E9" w:rsidRPr="003561E9">
        <w:rPr>
          <w:i/>
          <w:iCs/>
        </w:rPr>
        <w:t>Anopheles gambiae</w:t>
      </w:r>
      <w:r w:rsidR="003561E9">
        <w:t xml:space="preserve"> f</w:t>
      </w:r>
      <w:r w:rsidR="00ED79B3">
        <w:t>emale</w:t>
      </w:r>
      <w:r w:rsidR="00E16A24">
        <w:t>s</w:t>
      </w:r>
      <w:r w:rsidR="00ED79B3">
        <w:t xml:space="preserve"> bite</w:t>
      </w:r>
      <w:r w:rsidR="00480444">
        <w:t xml:space="preserve"> </w:t>
      </w:r>
      <w:r w:rsidR="00ED79B3">
        <w:t>human</w:t>
      </w:r>
      <w:r w:rsidR="00E16A24">
        <w:t>s</w:t>
      </w:r>
      <w:r w:rsidR="00ED79B3">
        <w:t xml:space="preserve"> to acquire nutrients </w:t>
      </w:r>
      <w:r w:rsidR="00E16A24">
        <w:t xml:space="preserve">for </w:t>
      </w:r>
      <w:ins w:id="51" w:author="Microsoft Office User" w:date="2021-01-12T11:47:00Z">
        <w:r w:rsidR="00E15C8C">
          <w:t xml:space="preserve">each round of </w:t>
        </w:r>
      </w:ins>
      <w:r w:rsidR="00E16A24">
        <w:t>egg development</w:t>
      </w:r>
      <w:r w:rsidR="003561E9">
        <w:t>,</w:t>
      </w:r>
      <w:ins w:id="52" w:author="Microsoft Office User" w:date="2021-01-12T11:47:00Z">
        <w:r w:rsidR="00E15C8C">
          <w:t xml:space="preserve"> of which there can be several. </w:t>
        </w:r>
      </w:ins>
      <w:del w:id="53" w:author="Microsoft Office User" w:date="2021-01-12T11:47:00Z">
        <w:r w:rsidR="003561E9" w:rsidDel="00E15C8C">
          <w:delText xml:space="preserve"> and, once laid</w:delText>
        </w:r>
        <w:r w:rsidR="00ED79B3" w:rsidDel="00E15C8C">
          <w:delText xml:space="preserve"> 2–3 days</w:delText>
        </w:r>
        <w:r w:rsidR="003561E9" w:rsidDel="00E15C8C">
          <w:delText xml:space="preserve"> later</w:delText>
        </w:r>
        <w:r w:rsidR="00ED79B3" w:rsidDel="00E15C8C">
          <w:delText xml:space="preserve">, </w:delText>
        </w:r>
        <w:r w:rsidR="00E16A24" w:rsidDel="00E15C8C">
          <w:delText>they</w:delText>
        </w:r>
        <w:r w:rsidR="00ED79B3" w:rsidDel="00E15C8C">
          <w:delText xml:space="preserve"> will feed</w:delText>
        </w:r>
        <w:r w:rsidR="00E16A24" w:rsidDel="00E15C8C">
          <w:delText xml:space="preserve"> on blood</w:delText>
        </w:r>
        <w:r w:rsidR="00ED79B3" w:rsidDel="00E15C8C">
          <w:delText xml:space="preserve"> again to produce another batch of eggs</w:delText>
        </w:r>
        <w:r w:rsidR="00480444" w:rsidDel="00E15C8C">
          <w:delText>, and so on to increase numbers</w:delText>
        </w:r>
        <w:r w:rsidR="006A5B73" w:rsidDel="00E15C8C">
          <w:delText xml:space="preserve"> of </w:delText>
        </w:r>
        <w:r w:rsidR="00EB1BEE" w:rsidDel="00E15C8C">
          <w:delText xml:space="preserve">their </w:delText>
        </w:r>
        <w:r w:rsidR="006A5B73" w:rsidDel="00E15C8C">
          <w:delText>offspring</w:delText>
        </w:r>
        <w:r w:rsidR="00480444" w:rsidDel="00E15C8C">
          <w:delText>.</w:delText>
        </w:r>
        <w:r w:rsidR="003561E9" w:rsidDel="00E15C8C">
          <w:delText xml:space="preserve"> </w:delText>
        </w:r>
      </w:del>
      <w:r w:rsidR="00480444">
        <w:t xml:space="preserve">This multiple feeding behavior is </w:t>
      </w:r>
      <w:commentRangeStart w:id="54"/>
      <w:commentRangeStart w:id="55"/>
      <w:r w:rsidR="00480444">
        <w:t xml:space="preserve">rarely reproduced </w:t>
      </w:r>
      <w:commentRangeEnd w:id="54"/>
      <w:r w:rsidR="00E15C8C">
        <w:rPr>
          <w:rStyle w:val="CommentReference"/>
        </w:rPr>
        <w:commentReference w:id="54"/>
      </w:r>
      <w:commentRangeEnd w:id="55"/>
      <w:r w:rsidR="00730C87">
        <w:rPr>
          <w:rStyle w:val="CommentReference"/>
        </w:rPr>
        <w:commentReference w:id="55"/>
      </w:r>
      <w:r w:rsidR="00480444">
        <w:t xml:space="preserve">in laboratory experiments with </w:t>
      </w:r>
      <w:r w:rsidR="00480444" w:rsidRPr="00273E89">
        <w:rPr>
          <w:i/>
          <w:iCs/>
        </w:rPr>
        <w:t>Plasmodium</w:t>
      </w:r>
      <w:r w:rsidR="00480444">
        <w:t>-infected mosquitoes</w:t>
      </w:r>
      <w:r w:rsidR="006A5B73">
        <w:t>,</w:t>
      </w:r>
      <w:r w:rsidR="00480444">
        <w:t xml:space="preserve"> </w:t>
      </w:r>
      <w:r w:rsidR="006A5B73">
        <w:t xml:space="preserve">limiting our understanding of its potential effects on malaria transmission, </w:t>
      </w:r>
      <w:r w:rsidR="00480444">
        <w:t xml:space="preserve">and yet this much more closely </w:t>
      </w:r>
      <w:r w:rsidR="006A5B73">
        <w:t>resembles the situation occurring in</w:t>
      </w:r>
      <w:r w:rsidR="00480444">
        <w:t xml:space="preserve"> field populations.</w:t>
      </w:r>
      <w:r w:rsidR="00AB2945" w:rsidRPr="00AB2945">
        <w:t xml:space="preserve"> </w:t>
      </w:r>
    </w:p>
    <w:p w14:paraId="30B497DB" w14:textId="77777777" w:rsidR="00ED79B3" w:rsidRDefault="00ED79B3" w:rsidP="00251B35">
      <w:pPr>
        <w:jc w:val="both"/>
      </w:pPr>
    </w:p>
    <w:p w14:paraId="25949562" w14:textId="725719CA" w:rsidR="00554421" w:rsidRPr="006A5B73" w:rsidRDefault="000470AF" w:rsidP="00251B35">
      <w:pPr>
        <w:jc w:val="both"/>
        <w:rPr>
          <w:b/>
          <w:bCs/>
        </w:rPr>
      </w:pPr>
      <w:r>
        <w:rPr>
          <w:b/>
          <w:bCs/>
        </w:rPr>
        <w:t xml:space="preserve">An additional blood feed </w:t>
      </w:r>
      <w:r w:rsidR="006A5B73" w:rsidRPr="006A5B73">
        <w:rPr>
          <w:b/>
          <w:bCs/>
        </w:rPr>
        <w:t>accelerates</w:t>
      </w:r>
      <w:r w:rsidR="00554421" w:rsidRPr="006A5B73">
        <w:rPr>
          <w:b/>
          <w:bCs/>
        </w:rPr>
        <w:t xml:space="preserve"> </w:t>
      </w:r>
      <w:r>
        <w:rPr>
          <w:b/>
          <w:bCs/>
        </w:rPr>
        <w:t xml:space="preserve">parasite </w:t>
      </w:r>
      <w:r w:rsidR="00554421" w:rsidRPr="006A5B73">
        <w:rPr>
          <w:b/>
          <w:bCs/>
        </w:rPr>
        <w:t xml:space="preserve">development </w:t>
      </w:r>
      <w:r w:rsidR="006A5B73">
        <w:rPr>
          <w:b/>
          <w:bCs/>
        </w:rPr>
        <w:t>and increases malaria transmission potential</w:t>
      </w:r>
    </w:p>
    <w:p w14:paraId="4B779A09" w14:textId="31024738" w:rsidR="00C053A3" w:rsidRDefault="0011629F" w:rsidP="00C053A3">
      <w:pPr>
        <w:jc w:val="both"/>
      </w:pPr>
      <w:r w:rsidRPr="0011629F">
        <w:rPr>
          <w:highlight w:val="yellow"/>
        </w:rPr>
        <w:t>In our study</w:t>
      </w:r>
      <w:r>
        <w:t>, p</w:t>
      </w:r>
      <w:r w:rsidR="00302AED">
        <w:t xml:space="preserve">roviding a second blood meal to </w:t>
      </w:r>
      <w:r w:rsidR="00B23D3B" w:rsidRPr="00B23D3B">
        <w:t>female</w:t>
      </w:r>
      <w:r w:rsidR="00302AED">
        <w:t xml:space="preserve"> mosquitoes </w:t>
      </w:r>
      <w:r w:rsidR="00B23D3B">
        <w:t xml:space="preserve">3 days after they </w:t>
      </w:r>
      <w:del w:id="56" w:author="Microsoft Office User" w:date="2021-01-12T11:48:00Z">
        <w:r w:rsidR="00B23D3B" w:rsidDel="00E15C8C">
          <w:delText>were</w:delText>
        </w:r>
        <w:r w:rsidR="00302AED" w:rsidDel="00E15C8C">
          <w:delText xml:space="preserve"> infected</w:delText>
        </w:r>
      </w:del>
      <w:ins w:id="57" w:author="Microsoft Office User" w:date="2021-01-12T11:48:00Z">
        <w:r w:rsidR="00E15C8C">
          <w:t>became infected</w:t>
        </w:r>
      </w:ins>
      <w:r w:rsidR="00302AED">
        <w:t xml:space="preserve"> with </w:t>
      </w:r>
      <w:ins w:id="58" w:author="Microsoft Office User" w:date="2021-01-12T11:48:00Z">
        <w:r w:rsidR="00E15C8C">
          <w:t xml:space="preserve">the malaria parasite </w:t>
        </w:r>
      </w:ins>
      <w:r w:rsidR="00302AED" w:rsidRPr="00302AED">
        <w:rPr>
          <w:i/>
          <w:iCs/>
        </w:rPr>
        <w:t>Plasmodium falciparum</w:t>
      </w:r>
      <w:r w:rsidR="00302AED">
        <w:t xml:space="preserve"> </w:t>
      </w:r>
      <w:ins w:id="59" w:author="Microsoft Office User" w:date="2021-01-12T11:48:00Z">
        <w:r w:rsidR="00E15C8C">
          <w:t xml:space="preserve">during a blood meal </w:t>
        </w:r>
      </w:ins>
      <w:r w:rsidR="006C5DB1">
        <w:t xml:space="preserve">dramatically </w:t>
      </w:r>
      <w:r w:rsidR="00302AED">
        <w:t xml:space="preserve">increased </w:t>
      </w:r>
      <w:r w:rsidR="00251B35">
        <w:t>the size of developing parasites</w:t>
      </w:r>
      <w:r w:rsidR="00302AED">
        <w:t xml:space="preserve"> and accelerated the appearance of transmissible forms in the salivary glands</w:t>
      </w:r>
      <w:r w:rsidR="00251B35">
        <w:t>, shortening the EIP by 2.3 days</w:t>
      </w:r>
      <w:r w:rsidR="00520D7A">
        <w:t xml:space="preserve"> (21%), making these mosquitoes infectious sooner.</w:t>
      </w:r>
      <w:r w:rsidR="00E16A24">
        <w:t xml:space="preserve"> </w:t>
      </w:r>
      <w:r w:rsidR="007B3DBE">
        <w:t>The increased available resources, particularly amino acids and lipids, provided by an additional blood meal are apparently accessible to and potentially taken up by the parasite</w:t>
      </w:r>
      <w:r w:rsidR="00D64FC0">
        <w:t>.</w:t>
      </w:r>
      <w:r w:rsidR="006C5DB1" w:rsidRPr="006C5DB1">
        <w:t xml:space="preserve"> </w:t>
      </w:r>
      <w:r w:rsidR="00D64FC0" w:rsidRPr="00D64FC0">
        <w:rPr>
          <w:i/>
          <w:iCs/>
        </w:rPr>
        <w:lastRenderedPageBreak/>
        <w:t>Plasmodium</w:t>
      </w:r>
      <w:r w:rsidR="00D64FC0">
        <w:t xml:space="preserve"> therefore has a remarkable plasticity to use available mosquito nutrients to</w:t>
      </w:r>
      <w:r w:rsidR="006D0D04" w:rsidRPr="006D0D04">
        <w:t xml:space="preserve"> </w:t>
      </w:r>
      <w:r w:rsidR="006D0D04">
        <w:t>accelerate its development</w:t>
      </w:r>
      <w:r w:rsidR="00C053A3">
        <w:t xml:space="preserve">. Indeed, similar effects of double blood feeding are reported in several mosquito-pathogen interactions so </w:t>
      </w:r>
      <w:r w:rsidR="006D0D04">
        <w:t>this</w:t>
      </w:r>
      <w:r w:rsidR="00C053A3">
        <w:t xml:space="preserve"> </w:t>
      </w:r>
      <w:r w:rsidR="00740EAE">
        <w:t>may</w:t>
      </w:r>
      <w:r w:rsidR="00C053A3">
        <w:t xml:space="preserve"> be a more generalized mechanism for parasites to</w:t>
      </w:r>
      <w:r w:rsidR="006D0D04">
        <w:t xml:space="preserve"> increase their chances of transmission to the next host.</w:t>
      </w:r>
    </w:p>
    <w:p w14:paraId="49BB09B9" w14:textId="465D396A" w:rsidR="00C053A3" w:rsidRDefault="00C053A3" w:rsidP="004E3C90">
      <w:pPr>
        <w:jc w:val="both"/>
      </w:pPr>
    </w:p>
    <w:p w14:paraId="6923FF66" w14:textId="6535BFF4" w:rsidR="00CD6F8C" w:rsidRDefault="006C5DB1" w:rsidP="00251B35">
      <w:pPr>
        <w:jc w:val="both"/>
      </w:pPr>
      <w:r w:rsidRPr="00B5248C">
        <w:t xml:space="preserve">Incorporating </w:t>
      </w:r>
      <w:r>
        <w:t xml:space="preserve">our findings </w:t>
      </w:r>
      <w:r w:rsidRPr="00B5248C">
        <w:t xml:space="preserve">into a </w:t>
      </w:r>
      <w:r>
        <w:t>mathematical</w:t>
      </w:r>
      <w:r w:rsidRPr="00B5248C">
        <w:t xml:space="preserve"> model across sub-Saharan Africa reveals that </w:t>
      </w:r>
      <w:r>
        <w:t xml:space="preserve">the </w:t>
      </w:r>
      <w:r w:rsidRPr="00B5248C">
        <w:t>malaria transmission potential</w:t>
      </w:r>
      <w:r w:rsidR="007B3DBE">
        <w:t xml:space="preserve">, a parameter known as </w:t>
      </w:r>
      <w:r w:rsidR="007B3DBE" w:rsidRPr="00406861">
        <w:rPr>
          <w:i/>
          <w:iCs/>
        </w:rPr>
        <w:t>R</w:t>
      </w:r>
      <w:r w:rsidR="007B3DBE" w:rsidRPr="007B3DBE">
        <w:rPr>
          <w:vertAlign w:val="subscript"/>
        </w:rPr>
        <w:t>0</w:t>
      </w:r>
      <w:r w:rsidR="007B3DBE">
        <w:t>,</w:t>
      </w:r>
      <w:r>
        <w:t xml:space="preserve"> </w:t>
      </w:r>
      <w:del w:id="60" w:author="Holmdahl, Inga" w:date="2021-01-12T14:42:00Z">
        <w:r w:rsidDel="00C83F36">
          <w:delText>of mosquito population</w:delText>
        </w:r>
        <w:r w:rsidR="00EB1BEE" w:rsidDel="00C83F36">
          <w:delText>s</w:delText>
        </w:r>
        <w:r w:rsidDel="00C83F36">
          <w:delText xml:space="preserve"> </w:delText>
        </w:r>
      </w:del>
      <w:r>
        <w:t>incorporating multiple blood feeding</w:t>
      </w:r>
      <w:r w:rsidRPr="00B5248C">
        <w:t xml:space="preserve"> is likely to be higher than previously thought</w:t>
      </w:r>
      <w:r>
        <w:t xml:space="preserve"> (Figure </w:t>
      </w:r>
      <w:r w:rsidR="00A6763E">
        <w:t>3</w:t>
      </w:r>
      <w:r>
        <w:t>)</w:t>
      </w:r>
      <w:r w:rsidR="00A6763E">
        <w:t xml:space="preserve">. Since natural mosquito populations are already feeding multiply, this suggests the contribution of multiple blood feeding as a driver of transmission is </w:t>
      </w:r>
      <w:r w:rsidR="00740EAE">
        <w:t xml:space="preserve">currently </w:t>
      </w:r>
      <w:r w:rsidR="00A6763E">
        <w:t xml:space="preserve">underestimated </w:t>
      </w:r>
      <w:r w:rsidR="006D0D04">
        <w:t xml:space="preserve">and elimination in these </w:t>
      </w:r>
      <w:del w:id="61" w:author="Holmdahl, Inga" w:date="2021-01-12T13:57:00Z">
        <w:r w:rsidR="006D0D04" w:rsidDel="00A62BDA">
          <w:delText>high-</w:delText>
        </w:r>
      </w:del>
      <w:r w:rsidR="006D0D04">
        <w:t>endemic areas may be more challenging than anticipated</w:t>
      </w:r>
      <w:r w:rsidR="00E80CA5">
        <w:t>.</w:t>
      </w:r>
    </w:p>
    <w:p w14:paraId="05B9F42F" w14:textId="1BF18607" w:rsidR="00CD6F8C" w:rsidRDefault="00FF70BC" w:rsidP="00251B3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31E20B" wp14:editId="26D010E8">
                <wp:simplePos x="0" y="0"/>
                <wp:positionH relativeFrom="column">
                  <wp:posOffset>0</wp:posOffset>
                </wp:positionH>
                <wp:positionV relativeFrom="paragraph">
                  <wp:posOffset>2679065</wp:posOffset>
                </wp:positionV>
                <wp:extent cx="5995670" cy="339725"/>
                <wp:effectExtent l="0" t="0" r="11430" b="158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5670" cy="339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A80373" w14:textId="2E28BED0" w:rsidR="006C5DB1" w:rsidRPr="006C5DB1" w:rsidRDefault="006C5DB1">
                            <w:pPr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Figure </w:t>
                            </w:r>
                            <w:r w:rsidR="00A6763E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3</w:t>
                            </w:r>
                            <w:r w:rsidR="006A3FBB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 Modelling </w:t>
                            </w:r>
                            <w:r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malaria transmission potential</w:t>
                            </w:r>
                            <w:r w:rsidR="006A3FBB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="004C1BB3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R</w:t>
                            </w:r>
                            <w:r w:rsidR="004C1BB3" w:rsidRPr="004C1BB3">
                              <w:rPr>
                                <w:i/>
                                <w:iCs/>
                                <w:sz w:val="16"/>
                                <w:szCs w:val="16"/>
                                <w:vertAlign w:val="subscript"/>
                              </w:rPr>
                              <w:t>0</w:t>
                            </w:r>
                            <w:r w:rsidR="006A3FBB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) </w:t>
                            </w:r>
                            <w:r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across sub-Saharan Africa </w:t>
                            </w:r>
                            <w:r w:rsidR="006A3FBB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shows relative increases </w:t>
                            </w:r>
                            <w:r w:rsidR="006D0D04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in all areas </w:t>
                            </w:r>
                            <w:r w:rsidR="006A3FBB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when</w:t>
                            </w:r>
                            <w:r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 mosquito population</w:t>
                            </w:r>
                            <w:r w:rsidR="004C1BB3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s</w:t>
                            </w:r>
                            <w:r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 fee</w:t>
                            </w:r>
                            <w:r w:rsidR="006A3FBB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d </w:t>
                            </w:r>
                            <w:r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twice compared with those feeding once</w:t>
                            </w:r>
                            <w:r w:rsidR="006A3FBB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 due to a shorter parasite EIP</w:t>
                            </w:r>
                            <w:r w:rsidR="004C1BB3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 – </w:t>
                            </w:r>
                            <w:r w:rsidR="006D0D04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s</w:t>
                            </w:r>
                            <w:r w:rsidR="004C1BB3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ee publication for details.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31E20B" id="Text Box 2" o:spid="_x0000_s1028" type="#_x0000_t202" style="position:absolute;left:0;text-align:left;margin-left:0;margin-top:210.95pt;width:472.1pt;height:26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" fillcolor="white [3201]" strokeweight=".5pt">
                <v:textbox>
                  <w:txbxContent>
                    <w:p w14:paraId="7AA80373" w14:textId="2E28BED0" w:rsidR="006C5DB1" w:rsidRPr="006C5DB1" w:rsidRDefault="006C5DB1">
                      <w:pPr>
                        <w:rPr>
                          <w:i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i/>
                          <w:iCs/>
                          <w:sz w:val="16"/>
                          <w:szCs w:val="16"/>
                        </w:rPr>
                        <w:t xml:space="preserve">Figure </w:t>
                      </w:r>
                      <w:r w:rsidR="00A6763E">
                        <w:rPr>
                          <w:i/>
                          <w:iCs/>
                          <w:sz w:val="16"/>
                          <w:szCs w:val="16"/>
                        </w:rPr>
                        <w:t>3</w:t>
                      </w:r>
                      <w:r w:rsidR="006A3FBB">
                        <w:rPr>
                          <w:i/>
                          <w:iCs/>
                          <w:sz w:val="16"/>
                          <w:szCs w:val="16"/>
                        </w:rPr>
                        <w:t xml:space="preserve"> Modelling </w:t>
                      </w:r>
                      <w:r>
                        <w:rPr>
                          <w:i/>
                          <w:iCs/>
                          <w:sz w:val="16"/>
                          <w:szCs w:val="16"/>
                        </w:rPr>
                        <w:t>malaria transmission potential</w:t>
                      </w:r>
                      <w:r w:rsidR="006A3FBB">
                        <w:rPr>
                          <w:i/>
                          <w:iCs/>
                          <w:sz w:val="16"/>
                          <w:szCs w:val="16"/>
                        </w:rPr>
                        <w:t xml:space="preserve"> (</w:t>
                      </w:r>
                      <w:r w:rsidR="004C1BB3">
                        <w:rPr>
                          <w:i/>
                          <w:iCs/>
                          <w:sz w:val="16"/>
                          <w:szCs w:val="16"/>
                        </w:rPr>
                        <w:t>R</w:t>
                      </w:r>
                      <w:r w:rsidR="004C1BB3" w:rsidRPr="004C1BB3">
                        <w:rPr>
                          <w:i/>
                          <w:iCs/>
                          <w:sz w:val="16"/>
                          <w:szCs w:val="16"/>
                          <w:vertAlign w:val="subscript"/>
                        </w:rPr>
                        <w:t>0</w:t>
                      </w:r>
                      <w:r w:rsidR="006A3FBB">
                        <w:rPr>
                          <w:i/>
                          <w:iCs/>
                          <w:sz w:val="16"/>
                          <w:szCs w:val="16"/>
                        </w:rPr>
                        <w:t xml:space="preserve">) </w:t>
                      </w:r>
                      <w:r>
                        <w:rPr>
                          <w:i/>
                          <w:iCs/>
                          <w:sz w:val="16"/>
                          <w:szCs w:val="16"/>
                        </w:rPr>
                        <w:t xml:space="preserve">across sub-Saharan Africa </w:t>
                      </w:r>
                      <w:r w:rsidR="006A3FBB">
                        <w:rPr>
                          <w:i/>
                          <w:iCs/>
                          <w:sz w:val="16"/>
                          <w:szCs w:val="16"/>
                        </w:rPr>
                        <w:t xml:space="preserve">shows relative increases </w:t>
                      </w:r>
                      <w:r w:rsidR="006D0D04">
                        <w:rPr>
                          <w:i/>
                          <w:iCs/>
                          <w:sz w:val="16"/>
                          <w:szCs w:val="16"/>
                        </w:rPr>
                        <w:t xml:space="preserve">in all areas </w:t>
                      </w:r>
                      <w:r w:rsidR="006A3FBB">
                        <w:rPr>
                          <w:i/>
                          <w:iCs/>
                          <w:sz w:val="16"/>
                          <w:szCs w:val="16"/>
                        </w:rPr>
                        <w:t>when</w:t>
                      </w:r>
                      <w:r>
                        <w:rPr>
                          <w:i/>
                          <w:iCs/>
                          <w:sz w:val="16"/>
                          <w:szCs w:val="16"/>
                        </w:rPr>
                        <w:t xml:space="preserve"> mosquito population</w:t>
                      </w:r>
                      <w:r w:rsidR="004C1BB3">
                        <w:rPr>
                          <w:i/>
                          <w:iCs/>
                          <w:sz w:val="16"/>
                          <w:szCs w:val="16"/>
                        </w:rPr>
                        <w:t>s</w:t>
                      </w:r>
                      <w:r>
                        <w:rPr>
                          <w:i/>
                          <w:iCs/>
                          <w:sz w:val="16"/>
                          <w:szCs w:val="16"/>
                        </w:rPr>
                        <w:t xml:space="preserve"> fee</w:t>
                      </w:r>
                      <w:r w:rsidR="006A3FBB">
                        <w:rPr>
                          <w:i/>
                          <w:iCs/>
                          <w:sz w:val="16"/>
                          <w:szCs w:val="16"/>
                        </w:rPr>
                        <w:t xml:space="preserve">d </w:t>
                      </w:r>
                      <w:r>
                        <w:rPr>
                          <w:i/>
                          <w:iCs/>
                          <w:sz w:val="16"/>
                          <w:szCs w:val="16"/>
                        </w:rPr>
                        <w:t>twice compared with those feeding once</w:t>
                      </w:r>
                      <w:r w:rsidR="006A3FBB">
                        <w:rPr>
                          <w:i/>
                          <w:iCs/>
                          <w:sz w:val="16"/>
                          <w:szCs w:val="16"/>
                        </w:rPr>
                        <w:t xml:space="preserve"> due to a shorter parasite EIP</w:t>
                      </w:r>
                      <w:r w:rsidR="004C1BB3">
                        <w:rPr>
                          <w:i/>
                          <w:iCs/>
                          <w:sz w:val="16"/>
                          <w:szCs w:val="16"/>
                        </w:rPr>
                        <w:t xml:space="preserve"> – </w:t>
                      </w:r>
                      <w:r w:rsidR="006D0D04">
                        <w:rPr>
                          <w:i/>
                          <w:iCs/>
                          <w:sz w:val="16"/>
                          <w:szCs w:val="16"/>
                        </w:rPr>
                        <w:t>s</w:t>
                      </w:r>
                      <w:r w:rsidR="004C1BB3">
                        <w:rPr>
                          <w:i/>
                          <w:iCs/>
                          <w:sz w:val="16"/>
                          <w:szCs w:val="16"/>
                        </w:rPr>
                        <w:t xml:space="preserve">ee publication for details.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DB86AB6" wp14:editId="49D97FD0">
            <wp:simplePos x="0" y="0"/>
            <wp:positionH relativeFrom="column">
              <wp:posOffset>1176655</wp:posOffset>
            </wp:positionH>
            <wp:positionV relativeFrom="paragraph">
              <wp:posOffset>0</wp:posOffset>
            </wp:positionV>
            <wp:extent cx="3180080" cy="2677795"/>
            <wp:effectExtent l="0" t="0" r="0" b="190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33"/>
                    <a:stretch/>
                  </pic:blipFill>
                  <pic:spPr bwMode="auto">
                    <a:xfrm>
                      <a:off x="0" y="0"/>
                      <a:ext cx="3180080" cy="267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D953A9" w14:textId="54E497BC" w:rsidR="00CD6F8C" w:rsidRDefault="00CD6F8C" w:rsidP="00251B35">
      <w:pPr>
        <w:jc w:val="both"/>
      </w:pPr>
    </w:p>
    <w:p w14:paraId="662A1393" w14:textId="77777777" w:rsidR="00CD6F8C" w:rsidRDefault="00CD6F8C" w:rsidP="00251B35">
      <w:pPr>
        <w:jc w:val="both"/>
      </w:pPr>
    </w:p>
    <w:p w14:paraId="6A5F9C40" w14:textId="2D7DAA54" w:rsidR="00B23D3B" w:rsidRPr="004E2719" w:rsidRDefault="004E2719" w:rsidP="00251B35">
      <w:pPr>
        <w:jc w:val="both"/>
        <w:rPr>
          <w:b/>
          <w:bCs/>
        </w:rPr>
      </w:pPr>
      <w:r w:rsidRPr="004E2719">
        <w:rPr>
          <w:b/>
          <w:bCs/>
        </w:rPr>
        <w:t>What are the implications for controlling malaria?</w:t>
      </w:r>
    </w:p>
    <w:p w14:paraId="4F48C2B6" w14:textId="38AA6930" w:rsidR="00406861" w:rsidRDefault="001243F8" w:rsidP="00406861">
      <w:pPr>
        <w:jc w:val="both"/>
      </w:pPr>
      <w:commentRangeStart w:id="62"/>
      <w:r>
        <w:t>O</w:t>
      </w:r>
      <w:r w:rsidRPr="00B5248C">
        <w:t xml:space="preserve">ur data </w:t>
      </w:r>
      <w:r>
        <w:t>suggest</w:t>
      </w:r>
      <w:r w:rsidRPr="00B5248C">
        <w:t xml:space="preserve"> that parasites can be transmitted </w:t>
      </w:r>
      <w:r w:rsidRPr="00406861">
        <w:t>by younger mosquitoes</w:t>
      </w:r>
      <w:r w:rsidRPr="00B5248C">
        <w:t>, which are</w:t>
      </w:r>
      <w:r w:rsidR="004E2719">
        <w:t xml:space="preserve"> known to be</w:t>
      </w:r>
      <w:r w:rsidRPr="00B5248C">
        <w:t xml:space="preserve"> less susceptible to insecticide killing, with </w:t>
      </w:r>
      <w:r w:rsidR="00E80CA5">
        <w:t>possible</w:t>
      </w:r>
      <w:r w:rsidR="0002427C">
        <w:t xml:space="preserve"> </w:t>
      </w:r>
      <w:r w:rsidRPr="00B5248C">
        <w:t xml:space="preserve">negative </w:t>
      </w:r>
      <w:r w:rsidR="0002427C">
        <w:t>effects on</w:t>
      </w:r>
      <w:r w:rsidRPr="00B5248C">
        <w:t xml:space="preserve"> the </w:t>
      </w:r>
      <w:r w:rsidR="00C061B8">
        <w:t>efficacy</w:t>
      </w:r>
      <w:r w:rsidRPr="00B5248C">
        <w:t xml:space="preserve"> of </w:t>
      </w:r>
      <w:ins w:id="63" w:author="Holmdahl, Inga" w:date="2021-01-12T14:01:00Z">
        <w:r w:rsidR="008E69E2">
          <w:t xml:space="preserve">currently available </w:t>
        </w:r>
      </w:ins>
      <w:r w:rsidRPr="00B5248C">
        <w:t>insecticide-based strategies</w:t>
      </w:r>
      <w:r w:rsidR="0002427C">
        <w:t xml:space="preserve"> (bed nets and indoor residual sprays).</w:t>
      </w:r>
      <w:r w:rsidR="00406861">
        <w:t xml:space="preserve"> </w:t>
      </w:r>
      <w:commentRangeEnd w:id="62"/>
      <w:r w:rsidR="00E15C8C">
        <w:rPr>
          <w:rStyle w:val="CommentReference"/>
        </w:rPr>
        <w:commentReference w:id="62"/>
      </w:r>
    </w:p>
    <w:p w14:paraId="5A49B781" w14:textId="77777777" w:rsidR="000F3C87" w:rsidRDefault="000F3C87" w:rsidP="00406861">
      <w:pPr>
        <w:jc w:val="both"/>
      </w:pPr>
    </w:p>
    <w:p w14:paraId="7114CCF8" w14:textId="1F97FAA4" w:rsidR="00406861" w:rsidRDefault="00406861" w:rsidP="00406861">
      <w:pPr>
        <w:jc w:val="both"/>
      </w:pPr>
      <w:r>
        <w:t>Second, strategies encouraging mosquitoes to feed on nearby animals rather than people (</w:t>
      </w:r>
      <w:proofErr w:type="spellStart"/>
      <w:r w:rsidRPr="00406861">
        <w:t>zooprophylaxis</w:t>
      </w:r>
      <w:proofErr w:type="spellEnd"/>
      <w:r>
        <w:t>) may not be</w:t>
      </w:r>
      <w:r w:rsidR="00E80CA5">
        <w:t xml:space="preserve"> as </w:t>
      </w:r>
      <w:r>
        <w:t>effective</w:t>
      </w:r>
      <w:r w:rsidR="00E80CA5">
        <w:t xml:space="preserve"> as expected, because</w:t>
      </w:r>
      <w:r>
        <w:t xml:space="preserve"> animal blood, while nutritionally different to human blood, may still permit accelerated development within mosquitoes</w:t>
      </w:r>
      <w:r w:rsidR="00E80CA5">
        <w:t xml:space="preserve">, increasing the likelihood of females </w:t>
      </w:r>
      <w:r w:rsidR="00EB1BEE">
        <w:t>transmitting parasites</w:t>
      </w:r>
      <w:r w:rsidR="00E80CA5">
        <w:t xml:space="preserve"> when they do feed on people.</w:t>
      </w:r>
    </w:p>
    <w:p w14:paraId="2451CC3C" w14:textId="77777777" w:rsidR="00406861" w:rsidRDefault="00406861" w:rsidP="004E3C90">
      <w:pPr>
        <w:jc w:val="both"/>
      </w:pPr>
    </w:p>
    <w:p w14:paraId="4AA4B6D5" w14:textId="21D509F0" w:rsidR="004E3C90" w:rsidRDefault="00406861" w:rsidP="004E3C90">
      <w:pPr>
        <w:jc w:val="both"/>
      </w:pPr>
      <w:r>
        <w:t>Finally,</w:t>
      </w:r>
      <w:r w:rsidR="00B33F63">
        <w:t xml:space="preserve"> </w:t>
      </w:r>
      <w:r w:rsidR="004E3C90" w:rsidRPr="00B5248C">
        <w:t xml:space="preserve">control strategies that </w:t>
      </w:r>
      <w:del w:id="64" w:author="Holmdahl, Inga" w:date="2021-01-12T14:16:00Z">
        <w:r w:rsidR="000F3C87" w:rsidDel="00E32FC4">
          <w:delText xml:space="preserve">tamper </w:delText>
        </w:r>
      </w:del>
      <w:ins w:id="65" w:author="Holmdahl, Inga" w:date="2021-01-12T14:16:00Z">
        <w:r w:rsidR="00E32FC4">
          <w:t>i</w:t>
        </w:r>
      </w:ins>
      <w:ins w:id="66" w:author="Holmdahl, Inga" w:date="2021-01-12T14:23:00Z">
        <w:r w:rsidR="00E32FC4">
          <w:t>nterfere</w:t>
        </w:r>
      </w:ins>
      <w:ins w:id="67" w:author="Holmdahl, Inga" w:date="2021-01-12T14:16:00Z">
        <w:r w:rsidR="00E32FC4">
          <w:t xml:space="preserve"> </w:t>
        </w:r>
      </w:ins>
      <w:r w:rsidR="000F3C87">
        <w:t>with</w:t>
      </w:r>
      <w:r w:rsidR="004E3C90" w:rsidRPr="00B5248C">
        <w:t xml:space="preserve"> </w:t>
      </w:r>
      <w:r>
        <w:t xml:space="preserve">egg production </w:t>
      </w:r>
      <w:r w:rsidR="000F3C87">
        <w:t>to</w:t>
      </w:r>
      <w:r w:rsidR="004E3C90" w:rsidRPr="00B5248C">
        <w:t xml:space="preserve"> </w:t>
      </w:r>
      <w:r w:rsidR="000F3C87">
        <w:t>reduce</w:t>
      </w:r>
      <w:r w:rsidR="004E3C90" w:rsidRPr="00B5248C">
        <w:t xml:space="preserve"> </w:t>
      </w:r>
      <w:r w:rsidR="004E3C90" w:rsidRPr="00AE27D7">
        <w:rPr>
          <w:i/>
          <w:iCs/>
        </w:rPr>
        <w:t>Anopheles</w:t>
      </w:r>
      <w:r w:rsidR="004E3C90" w:rsidRPr="00B5248C">
        <w:t xml:space="preserve"> populations</w:t>
      </w:r>
      <w:r w:rsidR="000F3C87">
        <w:t>, such as genetically engineered population suppression gene drives,</w:t>
      </w:r>
      <w:r w:rsidR="004E3C90" w:rsidRPr="00B5248C">
        <w:t xml:space="preserve"> may </w:t>
      </w:r>
      <w:r w:rsidR="000F3C87">
        <w:t xml:space="preserve">increase </w:t>
      </w:r>
      <w:r w:rsidR="00EB1BEE">
        <w:t xml:space="preserve">the </w:t>
      </w:r>
      <w:r>
        <w:t xml:space="preserve">resources </w:t>
      </w:r>
      <w:r w:rsidR="00EB1BEE">
        <w:t>within the mosquito available to parasites</w:t>
      </w:r>
      <w:r w:rsidR="000F3C87">
        <w:t>,</w:t>
      </w:r>
      <w:r>
        <w:t xml:space="preserve"> </w:t>
      </w:r>
      <w:r w:rsidR="000F3C87">
        <w:t>accelerating their development and</w:t>
      </w:r>
      <w:r w:rsidR="004E3C90">
        <w:t xml:space="preserve"> </w:t>
      </w:r>
      <w:r w:rsidRPr="00B5248C">
        <w:t xml:space="preserve">inadvertently </w:t>
      </w:r>
      <w:r>
        <w:t>favor</w:t>
      </w:r>
      <w:r w:rsidR="000F3C87">
        <w:t>ing</w:t>
      </w:r>
      <w:r w:rsidRPr="00B5248C">
        <w:t xml:space="preserve"> malaria transmission</w:t>
      </w:r>
      <w:r w:rsidR="00E80CA5">
        <w:t>.</w:t>
      </w:r>
    </w:p>
    <w:p w14:paraId="3D912A2C" w14:textId="77777777" w:rsidR="00554421" w:rsidRDefault="00554421" w:rsidP="00251B35">
      <w:pPr>
        <w:jc w:val="both"/>
      </w:pPr>
    </w:p>
    <w:p w14:paraId="560C97C1" w14:textId="271E4823" w:rsidR="00A31248" w:rsidRDefault="00A31248" w:rsidP="00251B35">
      <w:pPr>
        <w:jc w:val="both"/>
      </w:pPr>
      <w:r w:rsidRPr="00541304">
        <w:rPr>
          <w:b/>
          <w:bCs/>
          <w:i/>
          <w:iCs/>
        </w:rPr>
        <w:lastRenderedPageBreak/>
        <w:t>Anopheles</w:t>
      </w:r>
      <w:r w:rsidR="009942E7" w:rsidRPr="00541304">
        <w:rPr>
          <w:b/>
          <w:bCs/>
          <w:i/>
          <w:iCs/>
        </w:rPr>
        <w:t xml:space="preserve"> gambiae</w:t>
      </w:r>
      <w:r>
        <w:t xml:space="preserve">; </w:t>
      </w:r>
      <w:r w:rsidRPr="00541304">
        <w:rPr>
          <w:b/>
          <w:bCs/>
          <w:i/>
          <w:iCs/>
        </w:rPr>
        <w:t>Plasmodium</w:t>
      </w:r>
      <w:r w:rsidR="009942E7" w:rsidRPr="00541304">
        <w:rPr>
          <w:b/>
          <w:bCs/>
          <w:i/>
          <w:iCs/>
        </w:rPr>
        <w:t xml:space="preserve"> falciparum</w:t>
      </w:r>
      <w:r>
        <w:t xml:space="preserve">; </w:t>
      </w:r>
      <w:r w:rsidRPr="00541304">
        <w:rPr>
          <w:b/>
          <w:bCs/>
          <w:i/>
          <w:iCs/>
        </w:rPr>
        <w:t>malaria transmission</w:t>
      </w:r>
      <w:r>
        <w:t xml:space="preserve">; </w:t>
      </w:r>
      <w:r w:rsidRPr="00541304">
        <w:rPr>
          <w:b/>
          <w:bCs/>
        </w:rPr>
        <w:t>extrinsic incubation period</w:t>
      </w:r>
      <w:r>
        <w:t xml:space="preserve">; </w:t>
      </w:r>
      <w:r w:rsidR="009942E7" w:rsidRPr="00541304">
        <w:rPr>
          <w:b/>
          <w:bCs/>
        </w:rPr>
        <w:t xml:space="preserve">disease </w:t>
      </w:r>
      <w:r w:rsidRPr="00541304">
        <w:rPr>
          <w:b/>
          <w:bCs/>
        </w:rPr>
        <w:t>modelling</w:t>
      </w:r>
      <w:r>
        <w:t xml:space="preserve">; </w:t>
      </w:r>
      <w:r w:rsidRPr="00541304">
        <w:rPr>
          <w:b/>
          <w:bCs/>
        </w:rPr>
        <w:t>parasite development rate</w:t>
      </w:r>
    </w:p>
    <w:p w14:paraId="61AAF9AC" w14:textId="050BAD02" w:rsidR="00A31248" w:rsidRDefault="00A31248" w:rsidP="00251B35">
      <w:pPr>
        <w:jc w:val="both"/>
      </w:pPr>
    </w:p>
    <w:p w14:paraId="518E26BA" w14:textId="5F6006AD" w:rsidR="00541304" w:rsidRDefault="00541304" w:rsidP="00251B35">
      <w:pPr>
        <w:jc w:val="both"/>
      </w:pPr>
      <w:r>
        <w:rPr>
          <w:noProof/>
        </w:rPr>
        <w:drawing>
          <wp:inline distT="0" distB="0" distL="0" distR="0" wp14:anchorId="01ED1330" wp14:editId="67DC0D14">
            <wp:extent cx="1475759" cy="1472751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1" r="15316"/>
                    <a:stretch/>
                  </pic:blipFill>
                  <pic:spPr bwMode="auto">
                    <a:xfrm>
                      <a:off x="0" y="0"/>
                      <a:ext cx="1488207" cy="1485174"/>
                    </a:xfrm>
                    <a:prstGeom prst="ellips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41B75" w14:textId="77777777" w:rsidR="00541304" w:rsidRDefault="00541304" w:rsidP="00251B35">
      <w:pPr>
        <w:jc w:val="both"/>
      </w:pPr>
    </w:p>
    <w:p w14:paraId="2EC1BD65" w14:textId="5570986B" w:rsidR="00A31248" w:rsidRDefault="00554421" w:rsidP="00251B35">
      <w:pPr>
        <w:jc w:val="both"/>
      </w:pPr>
      <w:r>
        <w:t xml:space="preserve">W. Robert Shaw is a Research Scientist </w:t>
      </w:r>
      <w:r w:rsidR="00E73E83">
        <w:t xml:space="preserve">in the Laboratory of </w:t>
      </w:r>
      <w:proofErr w:type="spellStart"/>
      <w:r w:rsidR="00E73E83">
        <w:t>Flaminia</w:t>
      </w:r>
      <w:proofErr w:type="spellEnd"/>
      <w:r w:rsidR="00E73E83">
        <w:t xml:space="preserve"> </w:t>
      </w:r>
      <w:proofErr w:type="spellStart"/>
      <w:r w:rsidR="00E73E83">
        <w:t>Catteruccia</w:t>
      </w:r>
      <w:proofErr w:type="spellEnd"/>
      <w:r w:rsidR="00E73E83">
        <w:t xml:space="preserve"> at the Harvard T.H. Chan School of Public Health. He is a vector biologist, with special interests in host-pathogen interactions between </w:t>
      </w:r>
      <w:r w:rsidR="00E73E83" w:rsidRPr="00E73E83">
        <w:rPr>
          <w:i/>
          <w:iCs/>
        </w:rPr>
        <w:t>Anopheles</w:t>
      </w:r>
      <w:r w:rsidR="00E73E83">
        <w:t xml:space="preserve"> mosquitoes and </w:t>
      </w:r>
      <w:r w:rsidR="00E73E83" w:rsidRPr="00E73E83">
        <w:rPr>
          <w:i/>
          <w:iCs/>
        </w:rPr>
        <w:t>Plasmodium</w:t>
      </w:r>
      <w:r w:rsidR="00E73E83">
        <w:t xml:space="preserve"> parasites, mosquito reproductive physiology and new avenues for control of malaria transmission.</w:t>
      </w:r>
    </w:p>
    <w:p w14:paraId="5C96ACDF" w14:textId="57AA1844" w:rsidR="00A31248" w:rsidRDefault="00A31248" w:rsidP="00251B35">
      <w:pPr>
        <w:jc w:val="both"/>
        <w:rPr>
          <w:ins w:id="68" w:author="Microsoft Office User" w:date="2021-01-12T11:50:00Z"/>
        </w:rPr>
      </w:pPr>
    </w:p>
    <w:p w14:paraId="7C9F6D53" w14:textId="60D663F7" w:rsidR="007832E4" w:rsidRDefault="007832E4" w:rsidP="007832E4">
      <w:pPr>
        <w:jc w:val="both"/>
        <w:rPr>
          <w:ins w:id="69" w:author="Microsoft Office User" w:date="2021-01-12T11:54:00Z"/>
        </w:rPr>
      </w:pPr>
      <w:ins w:id="70" w:author="Microsoft Office User" w:date="2021-01-12T11:55:00Z">
        <w:r>
          <w:rPr>
            <w:noProof/>
          </w:rPr>
          <w:drawing>
            <wp:inline distT="0" distB="0" distL="0" distR="0" wp14:anchorId="1BC5DAA4" wp14:editId="11452AC2">
              <wp:extent cx="1493302" cy="1484027"/>
              <wp:effectExtent l="0" t="0" r="5715" b="1905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Picture 8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21673" cy="151222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B4446DF" w14:textId="77777777" w:rsidR="007832E4" w:rsidRDefault="007832E4" w:rsidP="007832E4">
      <w:pPr>
        <w:jc w:val="both"/>
        <w:rPr>
          <w:ins w:id="71" w:author="Microsoft Office User" w:date="2021-01-12T11:54:00Z"/>
        </w:rPr>
      </w:pPr>
    </w:p>
    <w:p w14:paraId="6FB18FF2" w14:textId="79CD072A" w:rsidR="007832E4" w:rsidRDefault="00E15C8C" w:rsidP="007832E4">
      <w:pPr>
        <w:jc w:val="both"/>
        <w:rPr>
          <w:ins w:id="72" w:author="Holmdahl, Inga" w:date="2021-01-12T13:58:00Z"/>
        </w:rPr>
      </w:pPr>
      <w:ins w:id="73" w:author="Microsoft Office User" w:date="2021-01-12T11:50:00Z">
        <w:r>
          <w:t xml:space="preserve">Lauren M. Childs is an Assistant Professor in the Department of Mathematics at Virginia Tech. </w:t>
        </w:r>
      </w:ins>
      <w:ins w:id="74" w:author="Microsoft Office User" w:date="2021-01-12T11:52:00Z">
        <w:r w:rsidR="007832E4">
          <w:t xml:space="preserve">Her research </w:t>
        </w:r>
        <w:r w:rsidR="007832E4" w:rsidRPr="007832E4">
          <w:t xml:space="preserve">focuses on developing and analyzing mathematical and computational models </w:t>
        </w:r>
      </w:ins>
      <w:ins w:id="75" w:author="Microsoft Office User" w:date="2021-01-12T11:56:00Z">
        <w:r w:rsidR="007832E4">
          <w:t>to</w:t>
        </w:r>
      </w:ins>
      <w:ins w:id="76" w:author="Microsoft Office User" w:date="2021-01-12T11:52:00Z">
        <w:r w:rsidR="007832E4" w:rsidRPr="007832E4">
          <w:t xml:space="preserve"> better understand the pathogenesis and spread of tropical infectious diseases, such as malaria and dengue.</w:t>
        </w:r>
      </w:ins>
    </w:p>
    <w:p w14:paraId="4998CFDE" w14:textId="066B4A00" w:rsidR="00A62BDA" w:rsidRDefault="00A62BDA" w:rsidP="007832E4">
      <w:pPr>
        <w:jc w:val="both"/>
        <w:rPr>
          <w:ins w:id="77" w:author="Holmdahl, Inga" w:date="2021-01-12T13:58:00Z"/>
        </w:rPr>
      </w:pPr>
    </w:p>
    <w:p w14:paraId="5D028703" w14:textId="5C796102" w:rsidR="00A62BDA" w:rsidRDefault="00A62BDA" w:rsidP="007832E4">
      <w:pPr>
        <w:jc w:val="both"/>
        <w:rPr>
          <w:ins w:id="78" w:author="Holmdahl, Inga" w:date="2021-01-12T14:00:00Z"/>
        </w:rPr>
      </w:pPr>
    </w:p>
    <w:p w14:paraId="378B642A" w14:textId="5E0416E0" w:rsidR="00A62BDA" w:rsidRDefault="00EC62D5" w:rsidP="007832E4">
      <w:pPr>
        <w:jc w:val="both"/>
        <w:rPr>
          <w:ins w:id="79" w:author="Holmdahl, Inga" w:date="2021-01-12T13:58:00Z"/>
        </w:rPr>
      </w:pPr>
      <w:ins w:id="80" w:author="Holmdahl, Inga" w:date="2021-01-12T14:59:00Z">
        <w:r>
          <w:rPr>
            <w:noProof/>
          </w:rPr>
          <w:drawing>
            <wp:inline distT="0" distB="0" distL="0" distR="0" wp14:anchorId="5DEE6B29" wp14:editId="1794E407">
              <wp:extent cx="1327915" cy="1580445"/>
              <wp:effectExtent l="0" t="0" r="5715" b="0"/>
              <wp:docPr id="9" name="Picture 9" descr="A picture containing person, wall, indoor, posing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headshot.jpeg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47465" cy="160371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371D666" w14:textId="04FFFE21" w:rsidR="00E15C8C" w:rsidRDefault="00A62BDA" w:rsidP="00251B35">
      <w:pPr>
        <w:jc w:val="both"/>
      </w:pPr>
      <w:ins w:id="81" w:author="Holmdahl, Inga" w:date="2021-01-12T13:58:00Z">
        <w:r>
          <w:t xml:space="preserve">Inga E. Holmdahl is a PhD candidate in the Center for Communicable Disease Dynamics at the </w:t>
        </w:r>
        <w:r>
          <w:t>Harvard T.H. Chan School of Public Health.</w:t>
        </w:r>
        <w:r>
          <w:t xml:space="preserve"> She is a </w:t>
        </w:r>
      </w:ins>
      <w:ins w:id="82" w:author="Holmdahl, Inga" w:date="2021-01-12T13:59:00Z">
        <w:r>
          <w:t>an epidemiologist</w:t>
        </w:r>
      </w:ins>
      <w:ins w:id="83" w:author="Holmdahl, Inga" w:date="2021-01-12T15:00:00Z">
        <w:r w:rsidR="00EC62D5">
          <w:t xml:space="preserve"> </w:t>
        </w:r>
      </w:ins>
      <w:ins w:id="84" w:author="Holmdahl, Inga" w:date="2021-01-12T13:59:00Z">
        <w:r>
          <w:t>working primarily on using mathematical model</w:t>
        </w:r>
      </w:ins>
      <w:ins w:id="85" w:author="Holmdahl, Inga" w:date="2021-01-12T15:00:00Z">
        <w:r w:rsidR="00EC62D5">
          <w:t>ing</w:t>
        </w:r>
      </w:ins>
      <w:ins w:id="86" w:author="Holmdahl, Inga" w:date="2021-01-12T13:59:00Z">
        <w:r>
          <w:t xml:space="preserve"> to analyze mosquito control strategies for malaria.  </w:t>
        </w:r>
      </w:ins>
    </w:p>
    <w:sectPr w:rsidR="00E15C8C" w:rsidSect="00BE4A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9" w:author="Shaw, Robert" w:date="2021-01-12T11:08:00Z" w:initials="SR">
    <w:p w14:paraId="524A5CEE" w14:textId="2CB451B2" w:rsidR="00E15C8C" w:rsidRDefault="00EB1BEE">
      <w:pPr>
        <w:pStyle w:val="CommentText"/>
      </w:pPr>
      <w:r>
        <w:rPr>
          <w:rStyle w:val="CommentReference"/>
        </w:rPr>
        <w:annotationRef/>
      </w:r>
      <w:r>
        <w:t>Cut?</w:t>
      </w:r>
    </w:p>
  </w:comment>
  <w:comment w:id="10" w:author="Microsoft Office User" w:date="2021-01-12T11:43:00Z" w:initials="MOU">
    <w:p w14:paraId="7D05C173" w14:textId="2F39A340" w:rsidR="00E15C8C" w:rsidRDefault="00E15C8C">
      <w:pPr>
        <w:pStyle w:val="CommentText"/>
      </w:pPr>
      <w:r>
        <w:t xml:space="preserve">LMC: </w:t>
      </w:r>
      <w:r>
        <w:rPr>
          <w:rStyle w:val="CommentReference"/>
        </w:rPr>
        <w:annotationRef/>
      </w:r>
      <w:r>
        <w:t xml:space="preserve">I think this is helpful in explaining. </w:t>
      </w:r>
    </w:p>
  </w:comment>
  <w:comment w:id="54" w:author="Microsoft Office User" w:date="2021-01-12T11:47:00Z" w:initials="MOU">
    <w:p w14:paraId="5F1AC39B" w14:textId="11251846" w:rsidR="00E15C8C" w:rsidRDefault="00E15C8C">
      <w:pPr>
        <w:pStyle w:val="CommentText"/>
      </w:pPr>
      <w:r>
        <w:rPr>
          <w:rStyle w:val="CommentReference"/>
        </w:rPr>
        <w:annotationRef/>
      </w:r>
      <w:r>
        <w:t>Maybe replace with “is challenging to reproduce”</w:t>
      </w:r>
    </w:p>
  </w:comment>
  <w:comment w:id="55" w:author="Holmdahl, Inga" w:date="2021-01-12T13:50:00Z" w:initials="HI">
    <w:p w14:paraId="65D4945E" w14:textId="3EBB6D6A" w:rsidR="00730C87" w:rsidRDefault="00730C87">
      <w:pPr>
        <w:pStyle w:val="CommentText"/>
      </w:pPr>
      <w:r>
        <w:rPr>
          <w:rStyle w:val="CommentReference"/>
        </w:rPr>
        <w:annotationRef/>
      </w:r>
    </w:p>
  </w:comment>
  <w:comment w:id="62" w:author="Microsoft Office User" w:date="2021-01-12T11:50:00Z" w:initials="MOU">
    <w:p w14:paraId="3F73024A" w14:textId="5573D473" w:rsidR="00E15C8C" w:rsidRDefault="00E15C8C">
      <w:pPr>
        <w:pStyle w:val="CommentText"/>
      </w:pPr>
      <w:r>
        <w:rPr>
          <w:rStyle w:val="CommentReference"/>
        </w:rPr>
        <w:annotationRef/>
      </w:r>
      <w:r>
        <w:t>I wonder if this would be useful in the opening tag line?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24A5CEE" w15:done="0"/>
  <w15:commentEx w15:paraId="7D05C173" w15:paraIdParent="524A5CEE" w15:done="0"/>
  <w15:commentEx w15:paraId="5F1AC39B" w15:done="0"/>
  <w15:commentEx w15:paraId="65D4945E" w15:paraIdParent="5F1AC39B" w15:done="0"/>
  <w15:commentEx w15:paraId="3F73024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3A801A6" w16cex:dateUtc="2021-01-12T16:08:00Z"/>
  <w16cex:commentExtensible w16cex:durableId="23A809C6" w16cex:dateUtc="2021-01-12T16:43:00Z"/>
  <w16cex:commentExtensible w16cex:durableId="23A80AE9" w16cex:dateUtc="2021-01-12T16:47:00Z"/>
  <w16cex:commentExtensible w16cex:durableId="23A82789" w16cex:dateUtc="2021-01-12T18:50:00Z"/>
  <w16cex:commentExtensible w16cex:durableId="23A80B72" w16cex:dateUtc="2021-01-12T16:5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24A5CEE" w16cid:durableId="23A801A6"/>
  <w16cid:commentId w16cid:paraId="7D05C173" w16cid:durableId="23A809C6"/>
  <w16cid:commentId w16cid:paraId="5F1AC39B" w16cid:durableId="23A80AE9"/>
  <w16cid:commentId w16cid:paraId="65D4945E" w16cid:durableId="23A82789"/>
  <w16cid:commentId w16cid:paraId="3F73024A" w16cid:durableId="23A80B72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icrosoft Office User">
    <w15:presenceInfo w15:providerId="None" w15:userId="Microsoft Office User"/>
  </w15:person>
  <w15:person w15:author="Holmdahl, Inga">
    <w15:presenceInfo w15:providerId="AD" w15:userId="S::ingaholmdahl@fas.harvard.edu::62afd133-b4c9-4e16-a67e-e972f6f21103"/>
  </w15:person>
  <w15:person w15:author="Shaw, Robert">
    <w15:presenceInfo w15:providerId="AD" w15:userId="S::wrshaw@hsph.harvard.edu::f4613574-0147-4dd9-855c-0f01b74e73f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3"/>
  <w:proofState w:spelling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C39"/>
    <w:rsid w:val="00000F59"/>
    <w:rsid w:val="0000369D"/>
    <w:rsid w:val="00004050"/>
    <w:rsid w:val="000050BD"/>
    <w:rsid w:val="000063F9"/>
    <w:rsid w:val="00015F30"/>
    <w:rsid w:val="0002427C"/>
    <w:rsid w:val="00025FF2"/>
    <w:rsid w:val="00035BCA"/>
    <w:rsid w:val="00037F80"/>
    <w:rsid w:val="000470AF"/>
    <w:rsid w:val="000633A5"/>
    <w:rsid w:val="00081792"/>
    <w:rsid w:val="00081A2A"/>
    <w:rsid w:val="000C2643"/>
    <w:rsid w:val="000D4C36"/>
    <w:rsid w:val="000D52F0"/>
    <w:rsid w:val="000E667A"/>
    <w:rsid w:val="000F3C87"/>
    <w:rsid w:val="00105903"/>
    <w:rsid w:val="0011629F"/>
    <w:rsid w:val="001243F8"/>
    <w:rsid w:val="00137C4C"/>
    <w:rsid w:val="00141828"/>
    <w:rsid w:val="00141F64"/>
    <w:rsid w:val="00155386"/>
    <w:rsid w:val="00156223"/>
    <w:rsid w:val="00171118"/>
    <w:rsid w:val="001744E7"/>
    <w:rsid w:val="001817FD"/>
    <w:rsid w:val="001862F9"/>
    <w:rsid w:val="001927CC"/>
    <w:rsid w:val="00197494"/>
    <w:rsid w:val="001A394D"/>
    <w:rsid w:val="001A70A9"/>
    <w:rsid w:val="001B789D"/>
    <w:rsid w:val="001D64F7"/>
    <w:rsid w:val="001D6E66"/>
    <w:rsid w:val="00207959"/>
    <w:rsid w:val="002222D1"/>
    <w:rsid w:val="002305B4"/>
    <w:rsid w:val="00232F97"/>
    <w:rsid w:val="00241028"/>
    <w:rsid w:val="00251B35"/>
    <w:rsid w:val="0025487D"/>
    <w:rsid w:val="00255CDB"/>
    <w:rsid w:val="0025733A"/>
    <w:rsid w:val="00260E28"/>
    <w:rsid w:val="00263F7F"/>
    <w:rsid w:val="002655E8"/>
    <w:rsid w:val="00265953"/>
    <w:rsid w:val="00273E89"/>
    <w:rsid w:val="002818EE"/>
    <w:rsid w:val="00283549"/>
    <w:rsid w:val="00284C39"/>
    <w:rsid w:val="00286D72"/>
    <w:rsid w:val="002A11D6"/>
    <w:rsid w:val="002A4FA9"/>
    <w:rsid w:val="002C4001"/>
    <w:rsid w:val="002C4A3F"/>
    <w:rsid w:val="002D4275"/>
    <w:rsid w:val="002E04DC"/>
    <w:rsid w:val="002E7F9E"/>
    <w:rsid w:val="002F4610"/>
    <w:rsid w:val="002F7D7B"/>
    <w:rsid w:val="00301444"/>
    <w:rsid w:val="00302A8E"/>
    <w:rsid w:val="00302AED"/>
    <w:rsid w:val="00306A90"/>
    <w:rsid w:val="0031080A"/>
    <w:rsid w:val="00316372"/>
    <w:rsid w:val="00323285"/>
    <w:rsid w:val="0033412F"/>
    <w:rsid w:val="003561E9"/>
    <w:rsid w:val="00356A8B"/>
    <w:rsid w:val="003668D8"/>
    <w:rsid w:val="0037188B"/>
    <w:rsid w:val="00372B5F"/>
    <w:rsid w:val="00381DA6"/>
    <w:rsid w:val="003922AB"/>
    <w:rsid w:val="003A15DA"/>
    <w:rsid w:val="003B3DEC"/>
    <w:rsid w:val="003C29E1"/>
    <w:rsid w:val="003D1E56"/>
    <w:rsid w:val="003F1520"/>
    <w:rsid w:val="003F2B24"/>
    <w:rsid w:val="00406861"/>
    <w:rsid w:val="00406C19"/>
    <w:rsid w:val="00407EB6"/>
    <w:rsid w:val="00414F25"/>
    <w:rsid w:val="00415F2F"/>
    <w:rsid w:val="00426BDE"/>
    <w:rsid w:val="00427D08"/>
    <w:rsid w:val="004544A6"/>
    <w:rsid w:val="004546B2"/>
    <w:rsid w:val="004546F9"/>
    <w:rsid w:val="00462444"/>
    <w:rsid w:val="004701F7"/>
    <w:rsid w:val="00470611"/>
    <w:rsid w:val="00480444"/>
    <w:rsid w:val="004876A6"/>
    <w:rsid w:val="004A3E58"/>
    <w:rsid w:val="004B4C17"/>
    <w:rsid w:val="004C1BB3"/>
    <w:rsid w:val="004C50A2"/>
    <w:rsid w:val="004C7EE1"/>
    <w:rsid w:val="004E2719"/>
    <w:rsid w:val="004E3C90"/>
    <w:rsid w:val="004F634B"/>
    <w:rsid w:val="00504090"/>
    <w:rsid w:val="00513A43"/>
    <w:rsid w:val="00514045"/>
    <w:rsid w:val="00515012"/>
    <w:rsid w:val="00520D7A"/>
    <w:rsid w:val="00524C86"/>
    <w:rsid w:val="005269F0"/>
    <w:rsid w:val="00531EF4"/>
    <w:rsid w:val="005335BC"/>
    <w:rsid w:val="00541304"/>
    <w:rsid w:val="00551898"/>
    <w:rsid w:val="00554421"/>
    <w:rsid w:val="00561DDC"/>
    <w:rsid w:val="00562E70"/>
    <w:rsid w:val="00570481"/>
    <w:rsid w:val="005919C4"/>
    <w:rsid w:val="005A660E"/>
    <w:rsid w:val="005B51DE"/>
    <w:rsid w:val="005B5EA9"/>
    <w:rsid w:val="005C10E3"/>
    <w:rsid w:val="005C2EED"/>
    <w:rsid w:val="005D37C8"/>
    <w:rsid w:val="005D499A"/>
    <w:rsid w:val="005D7334"/>
    <w:rsid w:val="005E0D93"/>
    <w:rsid w:val="005F01C2"/>
    <w:rsid w:val="005F1BB4"/>
    <w:rsid w:val="005F35C8"/>
    <w:rsid w:val="00604D6F"/>
    <w:rsid w:val="00627332"/>
    <w:rsid w:val="00640981"/>
    <w:rsid w:val="00655E5B"/>
    <w:rsid w:val="0067763C"/>
    <w:rsid w:val="00696F5D"/>
    <w:rsid w:val="006A0561"/>
    <w:rsid w:val="006A2475"/>
    <w:rsid w:val="006A3FBB"/>
    <w:rsid w:val="006A5B73"/>
    <w:rsid w:val="006A68AD"/>
    <w:rsid w:val="006C5DB1"/>
    <w:rsid w:val="006D0D04"/>
    <w:rsid w:val="006D2146"/>
    <w:rsid w:val="006F295D"/>
    <w:rsid w:val="0070241D"/>
    <w:rsid w:val="007036C4"/>
    <w:rsid w:val="007117EA"/>
    <w:rsid w:val="0071629D"/>
    <w:rsid w:val="007222F7"/>
    <w:rsid w:val="007239DF"/>
    <w:rsid w:val="00725E6F"/>
    <w:rsid w:val="00727093"/>
    <w:rsid w:val="00727DA0"/>
    <w:rsid w:val="00730C87"/>
    <w:rsid w:val="0073138E"/>
    <w:rsid w:val="00732BD7"/>
    <w:rsid w:val="007376E7"/>
    <w:rsid w:val="00740EAE"/>
    <w:rsid w:val="007559DF"/>
    <w:rsid w:val="0075703A"/>
    <w:rsid w:val="00764186"/>
    <w:rsid w:val="00765B35"/>
    <w:rsid w:val="00770AB1"/>
    <w:rsid w:val="0077222D"/>
    <w:rsid w:val="007778C7"/>
    <w:rsid w:val="0078012F"/>
    <w:rsid w:val="007832E4"/>
    <w:rsid w:val="0078649D"/>
    <w:rsid w:val="007A25B8"/>
    <w:rsid w:val="007A44D8"/>
    <w:rsid w:val="007A737E"/>
    <w:rsid w:val="007B3DBE"/>
    <w:rsid w:val="007B62A2"/>
    <w:rsid w:val="007B6BC6"/>
    <w:rsid w:val="007B6D6A"/>
    <w:rsid w:val="007B7F76"/>
    <w:rsid w:val="007C13A5"/>
    <w:rsid w:val="007D4C9A"/>
    <w:rsid w:val="007D4EFD"/>
    <w:rsid w:val="007D79F8"/>
    <w:rsid w:val="007F0166"/>
    <w:rsid w:val="007F23FA"/>
    <w:rsid w:val="007F303F"/>
    <w:rsid w:val="00800DC1"/>
    <w:rsid w:val="00806F0D"/>
    <w:rsid w:val="00812E39"/>
    <w:rsid w:val="008244FE"/>
    <w:rsid w:val="00826155"/>
    <w:rsid w:val="00826931"/>
    <w:rsid w:val="00832910"/>
    <w:rsid w:val="00834ED8"/>
    <w:rsid w:val="0084684E"/>
    <w:rsid w:val="00850809"/>
    <w:rsid w:val="008545AF"/>
    <w:rsid w:val="008645E3"/>
    <w:rsid w:val="008655C7"/>
    <w:rsid w:val="008701DC"/>
    <w:rsid w:val="008711AD"/>
    <w:rsid w:val="008765B1"/>
    <w:rsid w:val="0088345E"/>
    <w:rsid w:val="00883902"/>
    <w:rsid w:val="008853E1"/>
    <w:rsid w:val="00892797"/>
    <w:rsid w:val="008931E4"/>
    <w:rsid w:val="008950CE"/>
    <w:rsid w:val="008A6B4F"/>
    <w:rsid w:val="008B4FC7"/>
    <w:rsid w:val="008B7756"/>
    <w:rsid w:val="008D468C"/>
    <w:rsid w:val="008E0A06"/>
    <w:rsid w:val="008E336A"/>
    <w:rsid w:val="008E55A4"/>
    <w:rsid w:val="008E69E2"/>
    <w:rsid w:val="008F543B"/>
    <w:rsid w:val="00911D20"/>
    <w:rsid w:val="00926DD8"/>
    <w:rsid w:val="00931DF2"/>
    <w:rsid w:val="00934E54"/>
    <w:rsid w:val="009355CF"/>
    <w:rsid w:val="0093780C"/>
    <w:rsid w:val="009405ED"/>
    <w:rsid w:val="00944558"/>
    <w:rsid w:val="009461C9"/>
    <w:rsid w:val="00952070"/>
    <w:rsid w:val="00960AB3"/>
    <w:rsid w:val="00965A4A"/>
    <w:rsid w:val="0097445F"/>
    <w:rsid w:val="009811E4"/>
    <w:rsid w:val="00987DBB"/>
    <w:rsid w:val="009942E7"/>
    <w:rsid w:val="009B14A9"/>
    <w:rsid w:val="009B59CE"/>
    <w:rsid w:val="009D164B"/>
    <w:rsid w:val="009D1A6B"/>
    <w:rsid w:val="009E6813"/>
    <w:rsid w:val="009F743D"/>
    <w:rsid w:val="009F7948"/>
    <w:rsid w:val="00A03B09"/>
    <w:rsid w:val="00A13071"/>
    <w:rsid w:val="00A24131"/>
    <w:rsid w:val="00A31210"/>
    <w:rsid w:val="00A31248"/>
    <w:rsid w:val="00A41C00"/>
    <w:rsid w:val="00A465F2"/>
    <w:rsid w:val="00A52EE8"/>
    <w:rsid w:val="00A55EE2"/>
    <w:rsid w:val="00A62BDA"/>
    <w:rsid w:val="00A6763E"/>
    <w:rsid w:val="00A725B6"/>
    <w:rsid w:val="00A75AC6"/>
    <w:rsid w:val="00A76554"/>
    <w:rsid w:val="00A81F1E"/>
    <w:rsid w:val="00A917C5"/>
    <w:rsid w:val="00A94B8F"/>
    <w:rsid w:val="00AA324E"/>
    <w:rsid w:val="00AB2945"/>
    <w:rsid w:val="00AB2ACB"/>
    <w:rsid w:val="00AC7A4B"/>
    <w:rsid w:val="00AD3BA6"/>
    <w:rsid w:val="00AD4E0A"/>
    <w:rsid w:val="00AE4B09"/>
    <w:rsid w:val="00AF24A5"/>
    <w:rsid w:val="00AF522E"/>
    <w:rsid w:val="00B009BB"/>
    <w:rsid w:val="00B01354"/>
    <w:rsid w:val="00B07B98"/>
    <w:rsid w:val="00B21CF2"/>
    <w:rsid w:val="00B23D3B"/>
    <w:rsid w:val="00B27965"/>
    <w:rsid w:val="00B33F63"/>
    <w:rsid w:val="00B34DCB"/>
    <w:rsid w:val="00B430A6"/>
    <w:rsid w:val="00B52498"/>
    <w:rsid w:val="00B52947"/>
    <w:rsid w:val="00B5796F"/>
    <w:rsid w:val="00B62394"/>
    <w:rsid w:val="00B63445"/>
    <w:rsid w:val="00B704BD"/>
    <w:rsid w:val="00B72152"/>
    <w:rsid w:val="00B74788"/>
    <w:rsid w:val="00B76143"/>
    <w:rsid w:val="00B77247"/>
    <w:rsid w:val="00B821B6"/>
    <w:rsid w:val="00B856DF"/>
    <w:rsid w:val="00B86459"/>
    <w:rsid w:val="00BA0E42"/>
    <w:rsid w:val="00BA131A"/>
    <w:rsid w:val="00BA63EC"/>
    <w:rsid w:val="00BB56A0"/>
    <w:rsid w:val="00BB70C0"/>
    <w:rsid w:val="00BC2FF9"/>
    <w:rsid w:val="00BC4260"/>
    <w:rsid w:val="00BC4646"/>
    <w:rsid w:val="00BE2472"/>
    <w:rsid w:val="00BE4AFA"/>
    <w:rsid w:val="00BF1AA1"/>
    <w:rsid w:val="00BF5E83"/>
    <w:rsid w:val="00C053A3"/>
    <w:rsid w:val="00C061B8"/>
    <w:rsid w:val="00C07161"/>
    <w:rsid w:val="00C15422"/>
    <w:rsid w:val="00C15BB6"/>
    <w:rsid w:val="00C222ED"/>
    <w:rsid w:val="00C27906"/>
    <w:rsid w:val="00C3082B"/>
    <w:rsid w:val="00C412A9"/>
    <w:rsid w:val="00C41908"/>
    <w:rsid w:val="00C47DC3"/>
    <w:rsid w:val="00C50C03"/>
    <w:rsid w:val="00C522AE"/>
    <w:rsid w:val="00C5506C"/>
    <w:rsid w:val="00C555C0"/>
    <w:rsid w:val="00C670E9"/>
    <w:rsid w:val="00C70586"/>
    <w:rsid w:val="00C729ED"/>
    <w:rsid w:val="00C83F36"/>
    <w:rsid w:val="00C87C28"/>
    <w:rsid w:val="00C90046"/>
    <w:rsid w:val="00C934C1"/>
    <w:rsid w:val="00C96000"/>
    <w:rsid w:val="00CA35CB"/>
    <w:rsid w:val="00CB78B7"/>
    <w:rsid w:val="00CC5855"/>
    <w:rsid w:val="00CC5D1B"/>
    <w:rsid w:val="00CD6F8C"/>
    <w:rsid w:val="00CF39AA"/>
    <w:rsid w:val="00CF5A2D"/>
    <w:rsid w:val="00CF7E5A"/>
    <w:rsid w:val="00D035C4"/>
    <w:rsid w:val="00D0390C"/>
    <w:rsid w:val="00D13067"/>
    <w:rsid w:val="00D33D17"/>
    <w:rsid w:val="00D33DCF"/>
    <w:rsid w:val="00D45762"/>
    <w:rsid w:val="00D54CDD"/>
    <w:rsid w:val="00D64FC0"/>
    <w:rsid w:val="00D77550"/>
    <w:rsid w:val="00D81146"/>
    <w:rsid w:val="00D870D4"/>
    <w:rsid w:val="00D87CAE"/>
    <w:rsid w:val="00DA6B00"/>
    <w:rsid w:val="00DB4C19"/>
    <w:rsid w:val="00DB7C5A"/>
    <w:rsid w:val="00DC7ECA"/>
    <w:rsid w:val="00DD7294"/>
    <w:rsid w:val="00DE3930"/>
    <w:rsid w:val="00DE7126"/>
    <w:rsid w:val="00DE77DA"/>
    <w:rsid w:val="00E15500"/>
    <w:rsid w:val="00E15C8C"/>
    <w:rsid w:val="00E16984"/>
    <w:rsid w:val="00E16A24"/>
    <w:rsid w:val="00E27702"/>
    <w:rsid w:val="00E324F6"/>
    <w:rsid w:val="00E32FC4"/>
    <w:rsid w:val="00E35209"/>
    <w:rsid w:val="00E35276"/>
    <w:rsid w:val="00E35F55"/>
    <w:rsid w:val="00E45A72"/>
    <w:rsid w:val="00E45AD7"/>
    <w:rsid w:val="00E46066"/>
    <w:rsid w:val="00E46E24"/>
    <w:rsid w:val="00E474BF"/>
    <w:rsid w:val="00E51FB0"/>
    <w:rsid w:val="00E55E6F"/>
    <w:rsid w:val="00E64A63"/>
    <w:rsid w:val="00E716F1"/>
    <w:rsid w:val="00E7391C"/>
    <w:rsid w:val="00E73E83"/>
    <w:rsid w:val="00E80CA5"/>
    <w:rsid w:val="00E965EC"/>
    <w:rsid w:val="00EA2F70"/>
    <w:rsid w:val="00EB1BEE"/>
    <w:rsid w:val="00EB29F0"/>
    <w:rsid w:val="00EB3C45"/>
    <w:rsid w:val="00EB42E6"/>
    <w:rsid w:val="00EB5636"/>
    <w:rsid w:val="00EB585D"/>
    <w:rsid w:val="00EB5F11"/>
    <w:rsid w:val="00EC62D5"/>
    <w:rsid w:val="00ED34D0"/>
    <w:rsid w:val="00ED79B3"/>
    <w:rsid w:val="00ED7D57"/>
    <w:rsid w:val="00EE2B36"/>
    <w:rsid w:val="00EF7CEE"/>
    <w:rsid w:val="00F15DF2"/>
    <w:rsid w:val="00F34C92"/>
    <w:rsid w:val="00F36115"/>
    <w:rsid w:val="00F43D2D"/>
    <w:rsid w:val="00F463C8"/>
    <w:rsid w:val="00F53577"/>
    <w:rsid w:val="00F655FE"/>
    <w:rsid w:val="00F70B1D"/>
    <w:rsid w:val="00F732F7"/>
    <w:rsid w:val="00F7370F"/>
    <w:rsid w:val="00F771EF"/>
    <w:rsid w:val="00F832F4"/>
    <w:rsid w:val="00F837D7"/>
    <w:rsid w:val="00F8551A"/>
    <w:rsid w:val="00F87A89"/>
    <w:rsid w:val="00F96091"/>
    <w:rsid w:val="00FA67C4"/>
    <w:rsid w:val="00FC1D7B"/>
    <w:rsid w:val="00FE4416"/>
    <w:rsid w:val="00FF6117"/>
    <w:rsid w:val="00FF7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892EA"/>
  <w15:chartTrackingRefBased/>
  <w15:docId w15:val="{A17D409F-21B2-934B-A593-E76CD7BA2A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3124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1248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EB1BE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1BE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1BE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1BE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B1BE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034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8/08/relationships/commentsExtensible" Target="commentsExtensible.xml"/><Relationship Id="rId13" Type="http://schemas.openxmlformats.org/officeDocument/2006/relationships/image" Target="media/image6.jpeg"/><Relationship Id="rId3" Type="http://schemas.openxmlformats.org/officeDocument/2006/relationships/webSettings" Target="webSettings.xml"/><Relationship Id="rId7" Type="http://schemas.microsoft.com/office/2016/09/relationships/commentsIds" Target="commentsIds.xml"/><Relationship Id="rId12" Type="http://schemas.openxmlformats.org/officeDocument/2006/relationships/image" Target="media/image5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microsoft.com/office/2011/relationships/commentsExtended" Target="commentsExtended.xml"/><Relationship Id="rId11" Type="http://schemas.openxmlformats.org/officeDocument/2006/relationships/image" Target="media/image4.jpeg"/><Relationship Id="rId5" Type="http://schemas.openxmlformats.org/officeDocument/2006/relationships/comments" Target="comments.xml"/><Relationship Id="rId15" Type="http://schemas.microsoft.com/office/2011/relationships/people" Target="people.xml"/><Relationship Id="rId10" Type="http://schemas.openxmlformats.org/officeDocument/2006/relationships/image" Target="media/image3.tif"/><Relationship Id="rId4" Type="http://schemas.openxmlformats.org/officeDocument/2006/relationships/image" Target="media/image1.jpg"/><Relationship Id="rId9" Type="http://schemas.openxmlformats.org/officeDocument/2006/relationships/image" Target="media/image2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1019</Words>
  <Characters>5809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Shaw, Robert</dc:creator>
  <cp:keywords/>
  <dc:description/>
  <cp:lastModifiedBy>Holmdahl, Inga</cp:lastModifiedBy>
  <cp:revision>2</cp:revision>
  <dcterms:created xsi:type="dcterms:W3CDTF">2021-01-12T20:01:00Z</dcterms:created>
  <dcterms:modified xsi:type="dcterms:W3CDTF">2021-01-12T20:01:00Z</dcterms:modified>
</cp:coreProperties>
</file>